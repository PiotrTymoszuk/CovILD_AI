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Override PartName="/word/comments.xml" ContentType="application/vnd.openxmlformats-officedocument.wordprocessingml.comments+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MDPI11articletype"/>
        <w:spacing w:before="240" w:after="0"/>
        <w:rPr/>
      </w:pPr>
      <w:r>
        <w:rPr/>
        <w:t>Article</w:t>
      </w:r>
    </w:p>
    <w:p>
      <w:pPr>
        <w:pStyle w:val="MDPI12title"/>
        <w:rPr/>
      </w:pPr>
      <w:r>
        <w:rPr/>
        <w:t xml:space="preserve">Machine learning based multi-parameter modeling for prediction of post-inflammatory lung changes </w:t>
      </w:r>
    </w:p>
    <w:p>
      <w:pPr>
        <w:pStyle w:val="MDPI13authornames"/>
        <w:spacing w:lineRule="auto" w:line="240"/>
        <w:rPr/>
      </w:pPr>
      <w:r>
        <w:rPr>
          <w:vertAlign w:val="superscript"/>
        </w:rPr>
        <w:t>1</w:t>
      </w:r>
    </w:p>
    <w:tbl>
      <w:tblPr>
        <w:tblpPr w:vertAnchor="page" w:horzAnchor="margin" w:leftFromText="198" w:rightFromText="198" w:tblpX="0" w:tblpY="11276"/>
        <w:tblW w:w="2410" w:type="dxa"/>
        <w:jc w:val="left"/>
        <w:tblInd w:w="0" w:type="dxa"/>
        <w:tblLayout w:type="fixed"/>
        <w:tblCellMar>
          <w:top w:w="0" w:type="dxa"/>
          <w:left w:w="0" w:type="dxa"/>
          <w:bottom w:w="0" w:type="dxa"/>
          <w:right w:w="0" w:type="dxa"/>
        </w:tblCellMar>
        <w:tblLook w:firstRow="1" w:noVBand="1" w:lastRow="0" w:firstColumn="1" w:lastColumn="0" w:noHBand="0" w:val="04a0"/>
      </w:tblPr>
      <w:tblGrid>
        <w:gridCol w:w="2410"/>
      </w:tblGrid>
      <w:tr>
        <w:trPr/>
        <w:tc>
          <w:tcPr>
            <w:tcW w:w="2410" w:type="dxa"/>
            <w:tcBorders/>
            <w:shd w:color="auto" w:fill="auto" w:val="clear"/>
          </w:tcPr>
          <w:p>
            <w:pPr>
              <w:pStyle w:val="MDPI61Citation"/>
              <w:widowControl w:val="false"/>
              <w:spacing w:lineRule="exact" w:line="240" w:before="0" w:after="120"/>
              <w:rPr/>
            </w:pPr>
            <w:r>
              <w:rPr>
                <w:b/>
              </w:rPr>
              <w:t xml:space="preserve">Citation: </w:t>
            </w:r>
            <w:r>
              <w:rPr/>
              <w:t>To be added by editorial staff during production.</w:t>
            </w:r>
          </w:p>
          <w:p>
            <w:pPr>
              <w:pStyle w:val="MDPI15academiceditor"/>
              <w:widowControl w:val="false"/>
              <w:spacing w:before="120" w:after="120"/>
              <w:rPr/>
            </w:pPr>
            <w:r>
              <w:rPr/>
              <w:t>Academic Editor: Firstname Lastname</w:t>
            </w:r>
          </w:p>
          <w:p>
            <w:pPr>
              <w:pStyle w:val="MDPI14history"/>
              <w:widowControl w:val="false"/>
              <w:spacing w:before="120" w:after="0"/>
              <w:rPr/>
            </w:pPr>
            <w:r>
              <w:rPr/>
              <w:t>Received: date</w:t>
            </w:r>
          </w:p>
          <w:p>
            <w:pPr>
              <w:pStyle w:val="MDPI14history"/>
              <w:widowControl w:val="false"/>
              <w:rPr/>
            </w:pPr>
            <w:r>
              <w:rPr/>
              <w:t>Revised: date</w:t>
            </w:r>
          </w:p>
          <w:p>
            <w:pPr>
              <w:pStyle w:val="MDPI14history"/>
              <w:widowControl w:val="false"/>
              <w:rPr/>
            </w:pPr>
            <w:r>
              <w:rPr/>
              <w:t>Accepted: date</w:t>
            </w:r>
          </w:p>
          <w:p>
            <w:pPr>
              <w:pStyle w:val="MDPI14history"/>
              <w:widowControl w:val="false"/>
              <w:spacing w:before="0" w:after="120"/>
              <w:rPr/>
            </w:pPr>
            <w:r>
              <w:rPr/>
              <w:t>Published: date</w:t>
            </w:r>
          </w:p>
          <w:p>
            <w:pPr>
              <w:pStyle w:val="Normal"/>
              <w:widowControl w:val="false"/>
              <w:snapToGrid w:val="false"/>
              <w:spacing w:lineRule="atLeast" w:line="240" w:before="120" w:after="0"/>
              <w:ind w:right="113" w:hanging="0"/>
              <w:jc w:val="left"/>
              <w:rPr>
                <w:rFonts w:eastAsia="DengXian"/>
                <w:bCs/>
                <w:sz w:val="14"/>
                <w:szCs w:val="14"/>
                <w:lang w:bidi="en-US"/>
              </w:rPr>
            </w:pPr>
            <w:r>
              <w:rPr/>
              <w:drawing>
                <wp:inline distT="0" distB="0" distL="0" distR="0">
                  <wp:extent cx="692785" cy="249555"/>
                  <wp:effectExtent l="0" t="0" r="0" b="0"/>
                  <wp:docPr id="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
                          <pic:cNvPicPr>
                            <a:picLocks noChangeAspect="1" noChangeArrowheads="1"/>
                          </pic:cNvPicPr>
                        </pic:nvPicPr>
                        <pic:blipFill>
                          <a:blip r:embed="rId2"/>
                          <a:stretch>
                            <a:fillRect/>
                          </a:stretch>
                        </pic:blipFill>
                        <pic:spPr bwMode="auto">
                          <a:xfrm>
                            <a:off x="0" y="0"/>
                            <a:ext cx="692785" cy="249555"/>
                          </a:xfrm>
                          <a:prstGeom prst="rect">
                            <a:avLst/>
                          </a:prstGeom>
                        </pic:spPr>
                      </pic:pic>
                    </a:graphicData>
                  </a:graphic>
                </wp:inline>
              </w:drawing>
            </w:r>
          </w:p>
          <w:p>
            <w:pPr>
              <w:pStyle w:val="MDPI72Copyright"/>
              <w:widowControl w:val="false"/>
              <w:rPr>
                <w:rFonts w:eastAsia="DengXian"/>
                <w:lang w:bidi="en-US"/>
              </w:rPr>
            </w:pPr>
            <w:r>
              <w:rPr>
                <w:rFonts w:eastAsia="DengXian"/>
                <w:b/>
                <w:lang w:bidi="en-US"/>
              </w:rPr>
              <w:t>Copyright:</w:t>
            </w:r>
            <w:r>
              <w:rPr>
                <w:rFonts w:eastAsia="DengXian"/>
                <w:lang w:bidi="en-US"/>
              </w:rPr>
              <w:t xml:space="preserve"> © 2024 by the authors. Submitted for possible open access publication under the terms and conditions of the Creative Commons Attribution (CC BY) license (https://creativecommons.org/licenses/by/4.0/).</w:t>
            </w:r>
          </w:p>
        </w:tc>
      </w:tr>
    </w:tbl>
    <w:p>
      <w:pPr>
        <w:pStyle w:val="MDPI16affiliation"/>
        <w:rPr/>
      </w:pPr>
      <w:r>
        <w:rPr>
          <w:vertAlign w:val="superscript"/>
        </w:rPr>
        <w:t>1</w:t>
      </w:r>
      <w:r>
        <w:rPr/>
        <w:tab/>
        <w:t>Department of Radiology, Medical University Innsbruck, Anichstrasse 35, 6020 Innsbruck, Austria.</w:t>
      </w:r>
    </w:p>
    <w:p>
      <w:pPr>
        <w:pStyle w:val="MDPI17abstract"/>
        <w:rPr>
          <w:szCs w:val="18"/>
        </w:rPr>
      </w:pPr>
      <w:r>
        <w:rPr>
          <w:b/>
          <w:szCs w:val="18"/>
        </w:rPr>
        <w:t xml:space="preserve">Abstract: </w:t>
      </w:r>
    </w:p>
    <w:p>
      <w:pPr>
        <w:pStyle w:val="MDPI17abstract"/>
        <w:rPr>
          <w:szCs w:val="18"/>
        </w:rPr>
      </w:pPr>
      <w:r>
        <w:rPr>
          <w:szCs w:val="18"/>
        </w:rPr>
        <w:t xml:space="preserve">Purpose: </w:t>
        <w:br/>
        <w:t>Prediction of lung function deficits following pulmonary infection with computed tomography (CT) findings, demographic, clinical and biochemical explanatory factors</w:t>
      </w:r>
      <w:ins w:id="0" w:author="Unknown Author" w:date="2025-01-15T09:58:39Z">
        <w:r>
          <w:rPr>
            <w:szCs w:val="18"/>
          </w:rPr>
          <w:t>,</w:t>
        </w:r>
      </w:ins>
      <w:r>
        <w:rPr>
          <w:szCs w:val="18"/>
        </w:rPr>
        <w:t xml:space="preserve"> and characteristic of acute infection is challenging and suffers </w:t>
      </w:r>
      <w:ins w:id="1" w:author="Unknown Author" w:date="2025-01-15T09:56:32Z">
        <w:r>
          <w:rPr>
            <w:szCs w:val="18"/>
          </w:rPr>
          <w:t>from in</w:t>
        </w:r>
      </w:ins>
      <w:r>
        <w:rPr>
          <w:szCs w:val="18"/>
        </w:rPr>
        <w:t>accuracy. I</w:t>
      </w:r>
      <w:del w:id="2" w:author="Unknown Author" w:date="2025-01-15T09:58:28Z">
        <w:r>
          <w:rPr>
            <w:szCs w:val="18"/>
          </w:rPr>
          <w:delText>n recent years, a</w:delText>
        </w:r>
      </w:del>
      <w:ins w:id="3" w:author="Unknown Author" w:date="2025-01-15T09:58:28Z">
        <w:r>
          <w:rPr>
            <w:rFonts w:eastAsia="Times New Roman"/>
            <w:color w:val="000000"/>
            <w:sz w:val="18"/>
            <w:szCs w:val="18"/>
            <w:lang w:eastAsia="de-DE" w:bidi="en-US"/>
          </w:rPr>
          <w:t>A</w:t>
        </w:r>
      </w:ins>
      <w:r>
        <w:rPr>
          <w:szCs w:val="18"/>
        </w:rPr>
        <w:t xml:space="preserve">rtificial intelligence has transformed medical data analysis and may improve multi-parameter modeling. </w:t>
      </w:r>
      <w:del w:id="4" w:author="Unknown Author" w:date="2025-01-15T09:58:00Z">
        <w:r>
          <w:rPr>
            <w:szCs w:val="18"/>
          </w:rPr>
          <w:delText>Purpose was to</w:delText>
        </w:r>
      </w:del>
      <w:ins w:id="5" w:author="Unknown Author" w:date="2025-01-15T09:58:00Z">
        <w:r>
          <w:rPr>
            <w:rFonts w:eastAsia="Times New Roman"/>
            <w:color w:val="000000"/>
            <w:sz w:val="18"/>
            <w:szCs w:val="18"/>
            <w:lang w:eastAsia="de-DE" w:bidi="en-US"/>
          </w:rPr>
          <w:t>We sought to</w:t>
        </w:r>
      </w:ins>
      <w:r>
        <w:rPr>
          <w:szCs w:val="18"/>
        </w:rPr>
        <w:t xml:space="preserve"> develop machine learning models for prediction of </w:t>
      </w:r>
      <w:r>
        <w:rPr/>
        <w:t xml:space="preserve">post-inflammatory </w:t>
      </w:r>
      <w:r>
        <w:rPr>
          <w:szCs w:val="18"/>
        </w:rPr>
        <w:t>lung changes</w:t>
      </w:r>
      <w:ins w:id="6" w:author="Unknown Author" w:date="2025-01-15T09:58:13Z">
        <w:r>
          <w:rPr>
            <w:szCs w:val="18"/>
          </w:rPr>
          <w:t xml:space="preserve"> during COVID-19 recovery</w:t>
        </w:r>
      </w:ins>
      <w:r>
        <w:rPr>
          <w:szCs w:val="18"/>
        </w:rPr>
        <w:t>.</w:t>
      </w:r>
    </w:p>
    <w:p>
      <w:pPr>
        <w:pStyle w:val="MDPI17abstract"/>
        <w:rPr>
          <w:szCs w:val="18"/>
        </w:rPr>
      </w:pPr>
      <w:r>
        <w:rPr>
          <w:szCs w:val="18"/>
        </w:rPr>
        <w:t xml:space="preserve">Material and Methods: </w:t>
        <w:br/>
      </w:r>
      <w:ins w:id="7" w:author="Unknown Author" w:date="2025-01-15T15:55:04Z">
        <w:r>
          <w:rPr>
            <w:szCs w:val="18"/>
          </w:rPr>
          <w:t>I</w:t>
        </w:r>
      </w:ins>
      <w:ins w:id="8" w:author="Unknown Author" w:date="2025-01-15T15:54:01Z">
        <w:r>
          <w:rPr>
            <w:szCs w:val="18"/>
          </w:rPr>
          <w:t xml:space="preserve">n the prospective CovILD study (n = 420 longitudinal observations from n = 140 COVID-19 survivors), data on lung function testing, chest CT including severity scoring by a human radiologist and density measurement by a software, demography, and persistent symptoms were collected. Those data sets were used to develop and evaluate machine learning models of </w:t>
        </w:r>
      </w:ins>
      <w:del w:id="9" w:author="Unknown Author" w:date="2025-01-15T15:57:52Z">
        <w:r>
          <w:rPr>
            <w:szCs w:val="18"/>
          </w:rPr>
          <w:delText xml:space="preserve">From the prospective CovILD study, data from 420 longitudinal observations from 140 COVID-19 survivors with complete lung function testing and chest CT including human CT severity scoring and </w:delText>
        </w:r>
      </w:del>
      <w:del w:id="10" w:author="Unknown Author" w:date="2025-01-15T15:57:52Z">
        <w:bookmarkStart w:id="0" w:name="_GoBack111111"/>
        <w:bookmarkEnd w:id="0"/>
        <w:r>
          <w:rPr>
            <w:szCs w:val="18"/>
          </w:rPr>
          <w:delText>CT lung density quantification were used to develop an evaluate machine learning multi-parameter models for prediction</w:delText>
        </w:r>
      </w:del>
      <w:r>
        <w:rPr>
          <w:szCs w:val="18"/>
        </w:rPr>
        <w:t xml:space="preserve"> of lung function test abnormalities and numeric readouts during post-inflammatory convalescence</w:t>
      </w:r>
      <w:ins w:id="11" w:author="Unknown Author" w:date="2025-01-15T15:58:02Z">
        <w:r>
          <w:rPr/>
          <w:commentReference w:id="0"/>
        </w:r>
      </w:ins>
      <w:r>
        <w:rPr>
          <w:szCs w:val="18"/>
        </w:rPr>
        <w:t xml:space="preserve">. </w:t>
      </w:r>
    </w:p>
    <w:p>
      <w:pPr>
        <w:pStyle w:val="MDPI17abstract"/>
        <w:rPr>
          <w:szCs w:val="18"/>
        </w:rPr>
      </w:pPr>
      <w:r>
        <w:rPr>
          <w:szCs w:val="18"/>
        </w:rPr>
        <w:t xml:space="preserve">Results/Conclusion: </w:t>
        <w:br/>
      </w:r>
      <w:ins w:id="12" w:author="Unknown Author" w:date="2025-01-15T16:01:27Z">
        <w:r>
          <w:rPr/>
          <w:commentReference w:id="1"/>
        </w:r>
      </w:ins>
      <w:ins w:id="13" w:author="Unknown Author" w:date="2025-01-15T16:03:30Z">
        <w:r>
          <w:rPr>
            <w:szCs w:val="18"/>
          </w:rPr>
          <w:t>Multi-parameter m</w:t>
        </w:r>
      </w:ins>
      <w:ins w:id="14" w:author="Unknown Author" w:date="2025-01-15T15:58:43Z">
        <w:r>
          <w:rPr>
            <w:szCs w:val="18"/>
          </w:rPr>
          <w:t>achine learning trained with demographic, clinical, and chest CT data reliably and reproducibly predicts functional lung deficits, and outperforms single markers of lung pathology and human radiologist</w:t>
        </w:r>
      </w:ins>
      <w:ins w:id="15" w:author="Unknown Author" w:date="2025-01-15T16:05:58Z">
        <w:r>
          <w:rPr>
            <w:szCs w:val="18"/>
          </w:rPr>
          <w:t xml:space="preserve">’s </w:t>
        </w:r>
      </w:ins>
      <w:ins w:id="16" w:author="Unknown Author" w:date="2025-01-15T16:06:06Z">
        <w:r>
          <w:rPr>
            <w:szCs w:val="18"/>
          </w:rPr>
          <w:t>assessment</w:t>
        </w:r>
      </w:ins>
      <w:ins w:id="17" w:author="Unknown Author" w:date="2025-01-15T15:58:43Z">
        <w:r>
          <w:rPr>
            <w:szCs w:val="18"/>
          </w:rPr>
          <w:t xml:space="preserve">. It may improve </w:t>
        </w:r>
      </w:ins>
      <w:ins w:id="18" w:author="Unknown Author" w:date="2025-01-15T16:01:07Z">
        <w:r>
          <w:rPr>
            <w:szCs w:val="18"/>
          </w:rPr>
          <w:t>diagnostic and foster</w:t>
        </w:r>
      </w:ins>
      <w:del w:id="19" w:author="Unknown Author" w:date="2025-01-15T16:00:52Z">
        <w:r>
          <w:rPr>
            <w:szCs w:val="18"/>
          </w:rPr>
          <w:delText>Multi-parameter machine learning models which include CT lung density quantification outperformed standalone markers in predicting functional lung deficits, which in future may improve</w:delText>
        </w:r>
      </w:del>
      <w:r>
        <w:rPr>
          <w:szCs w:val="18"/>
        </w:rPr>
        <w:t xml:space="preserve"> </w:t>
      </w:r>
      <w:del w:id="20" w:author="Unknown Author" w:date="2025-01-15T16:01:04Z">
        <w:r>
          <w:rPr>
            <w:szCs w:val="18"/>
          </w:rPr>
          <w:delText>outcome prediction</w:delText>
        </w:r>
      </w:del>
      <w:r>
        <w:rPr>
          <w:szCs w:val="18"/>
        </w:rPr>
        <w:t xml:space="preserve"> </w:t>
      </w:r>
      <w:del w:id="21" w:author="Unknown Author" w:date="2025-01-15T16:01:20Z">
        <w:r>
          <w:rPr>
            <w:szCs w:val="18"/>
          </w:rPr>
          <w:delText>and</w:delText>
        </w:r>
      </w:del>
      <w:r>
        <w:rPr>
          <w:szCs w:val="18"/>
        </w:rPr>
        <w:t xml:space="preserve"> personalized treatment. </w:t>
      </w:r>
    </w:p>
    <w:p>
      <w:pPr>
        <w:pStyle w:val="MDPI17abstract"/>
        <w:rPr>
          <w:szCs w:val="18"/>
        </w:rPr>
      </w:pPr>
      <w:r>
        <w:rPr>
          <w:szCs w:val="18"/>
        </w:rPr>
      </w:r>
    </w:p>
    <w:p>
      <w:pPr>
        <w:pStyle w:val="MDPI18keywords"/>
        <w:rPr>
          <w:szCs w:val="18"/>
        </w:rPr>
      </w:pPr>
      <w:r>
        <w:rPr>
          <w:b/>
          <w:szCs w:val="18"/>
        </w:rPr>
        <w:t xml:space="preserve">Keywords: </w:t>
      </w:r>
      <w:r>
        <w:rPr>
          <w:szCs w:val="18"/>
        </w:rPr>
        <w:t>Covid, Artificial Intelligence, Lung CT, Quantification</w:t>
      </w:r>
    </w:p>
    <w:p>
      <w:pPr>
        <w:pStyle w:val="MDPI19line"/>
        <w:rPr/>
      </w:pPr>
      <w:r>
        <w:rPr/>
      </w:r>
    </w:p>
    <w:p>
      <w:pPr>
        <w:pStyle w:val="MDPI21heading1"/>
        <w:rPr>
          <w:lang w:eastAsia="zh-CN"/>
        </w:rPr>
      </w:pPr>
      <w:r>
        <w:rPr>
          <w:lang w:eastAsia="zh-CN"/>
        </w:rPr>
        <w:t>1. Introduction</w:t>
      </w:r>
    </w:p>
    <w:p>
      <w:pPr>
        <w:pStyle w:val="MDPI31text"/>
        <w:rPr/>
      </w:pPr>
      <w:r>
        <w:rPr/>
        <w:t>Pulmonary computed tomography (CT) has emerged as a cornerstone in the assessment of diverse lung pathologies, ranging from early-stage malignancies to chronic obstructive pulmonary disease (COPD), interstitial lung diseases (ILDs), and infection, such as COVID-19 pneumonia. Traditional approaches t</w:t>
      </w:r>
      <w:del w:id="22" w:author="Unknown Author" w:date="2025-01-15T16:05:13Z">
        <w:r>
          <w:rPr/>
          <w:delText>o interpreting</w:delText>
        </w:r>
      </w:del>
      <w:ins w:id="23" w:author="Unknown Author" w:date="2025-01-15T16:05:13Z">
        <w:r>
          <w:rPr>
            <w:rFonts w:eastAsia="Times New Roman"/>
            <w:color w:val="000000"/>
            <w:szCs w:val="22"/>
            <w:lang w:eastAsia="de-DE" w:bidi="en-US"/>
          </w:rPr>
          <w:t>of evaluation of</w:t>
        </w:r>
      </w:ins>
      <w:r>
        <w:rPr/>
        <w:t xml:space="preserve"> pulmonary CT scans have predominantly relied on manual assessment by radiologists, a process characterized by subjectivity, time intensity, and inter-observer variability (1). The recent integration of </w:t>
      </w:r>
      <w:ins w:id="24" w:author="Unknown Author" w:date="2025-01-15T16:07:11Z">
        <w:r>
          <w:rPr/>
          <w:t xml:space="preserve">software-based </w:t>
        </w:r>
      </w:ins>
      <w:r>
        <w:rPr/>
        <w:t>CT quantification techniques has offered a multifaceted arsenal of advantages over conventional scoring techniques, allowing for rapid and consistent analysis of voluminous imaging datasets (2). Recent studies have demonstrated the potential of AI algorithms to accurately detect and quantify COVID-19-related inflammatory lung changes on CT scans (3, 4). As such, CT quantification may not only facilitate risk stratification but may also contribute to our understanding of disease progression and treatment response (5). Furthermore, it may facilitate the identification of novel imaging biomarkers indicative of disease severity, prognosis, and therapeutic efficacy (6).</w:t>
      </w:r>
    </w:p>
    <w:p>
      <w:pPr>
        <w:pStyle w:val="MDPI31text"/>
        <w:ind w:left="2608" w:hanging="0"/>
        <w:rPr/>
      </w:pPr>
      <w:r>
        <w:rPr/>
        <w:br/>
        <w:t xml:space="preserve">However, the prediction of lung function deficits following COVID-19 suffers from low accuracy (12). Additionally, relevance of residual structural lung lesions in CT and severity of lung damage in COVD-19 convalescents for pulmonary function is not entirely clear (9,11). </w:t>
      </w:r>
    </w:p>
    <w:p>
      <w:pPr>
        <w:pStyle w:val="MDPI31text"/>
        <w:ind w:left="2608" w:firstLine="452"/>
        <w:rPr/>
      </w:pPr>
      <w:r>
        <w:rPr/>
        <w:t>Machine learning based multi-parameter modeling may overcome some limitations of univariate correlations and receiver operating curve (ROC) analysis. The purpose of this paper was to develop and evaluate machine learning multi-parameter models with demographic, clinical, biochemical and CT quantitative data for prediction of post-inflammatory lung changes in patients who had COVID-19.</w:t>
      </w:r>
      <w:ins w:id="25" w:author="Unknown Author" w:date="2025-01-15T16:08:12Z">
        <w:r>
          <w:rPr/>
          <w:commentReference w:id="2"/>
        </w:r>
      </w:ins>
    </w:p>
    <w:p>
      <w:pPr>
        <w:pStyle w:val="MDPI31text"/>
        <w:ind w:left="2608" w:hanging="0"/>
        <w:rPr/>
      </w:pPr>
      <w:r>
        <w:rPr/>
      </w:r>
    </w:p>
    <w:p>
      <w:pPr>
        <w:pStyle w:val="MDPI21heading1"/>
        <w:rPr/>
      </w:pPr>
      <w:r>
        <w:rPr>
          <w:lang w:eastAsia="zh-CN"/>
        </w:rPr>
        <w:t xml:space="preserve">2. </w:t>
      </w:r>
      <w:r>
        <w:rPr/>
        <w:t>Materials and Methods</w:t>
        <w:br/>
        <w:br/>
        <w:t>Study data</w:t>
      </w:r>
    </w:p>
    <w:p>
      <w:pPr>
        <w:pStyle w:val="MDPI21heading1"/>
        <w:rPr/>
      </w:pPr>
      <w:ins w:id="27" w:author="Unknown Author" w:date="2025-01-16T06:42:31Z">
        <w:r>
          <w:rPr>
            <w:b w:val="false"/>
            <w:bCs/>
          </w:rPr>
          <w:t xml:space="preserve">Data of clinical and cardiopulmonary recovery recorded in </w:t>
        </w:r>
      </w:ins>
      <w:del w:id="28" w:author="Unknown Author" w:date="2025-01-16T06:41:05Z">
        <w:r>
          <w:rPr>
            <w:b w:val="false"/>
            <w:bCs/>
          </w:rPr>
          <w:delText>Available d</w:delText>
        </w:r>
      </w:del>
      <w:del w:id="29" w:author="Unknown Author" w:date="2025-01-16T06:43:05Z">
        <w:r>
          <w:rPr>
            <w:b w:val="false"/>
            <w:bCs/>
          </w:rPr>
          <w:delText>ata from</w:delText>
        </w:r>
      </w:del>
      <w:r>
        <w:rPr>
          <w:b w:val="false"/>
          <w:bCs/>
        </w:rPr>
        <w:t xml:space="preserve"> the prospective multicenter CovILD study</w:t>
      </w:r>
      <w:ins w:id="30" w:author="Unknown Author" w:date="2025-01-16T06:44:01Z">
        <w:r>
          <w:rPr>
            <w:b w:val="false"/>
            <w:bCs/>
          </w:rPr>
          <w:t xml:space="preserve"> </w:t>
        </w:r>
      </w:ins>
      <w:ins w:id="31" w:author="Unknown Author" w:date="2025-01-16T06:44:01Z">
        <w:r>
          <w:rPr>
            <w:b w:val="false"/>
            <w:bCs/>
          </w:rPr>
          <w:t>described in more detail in (9-12)</w:t>
        </w:r>
      </w:ins>
      <w:del w:id="32" w:author="Unknown Author" w:date="2025-01-16T06:43:13Z">
        <w:r>
          <w:rPr>
            <w:b w:val="false"/>
            <w:bCs/>
          </w:rPr>
          <w:delText xml:space="preserve"> was used for this study </w:delText>
        </w:r>
      </w:del>
      <w:r>
        <w:rPr>
          <w:b w:val="false"/>
          <w:bCs/>
        </w:rPr>
        <w:t xml:space="preserve"> (Medical University of Innsbruck, Austria (approval number: 1103/2020); ClinicalTrials.gov (NCT04416100)</w:t>
      </w:r>
      <w:ins w:id="33" w:author="Unknown Author" w:date="2025-01-16T06:41:16Z">
        <w:r>
          <w:rPr>
            <w:b w:val="false"/>
            <w:bCs/>
          </w:rPr>
          <w:t>)</w:t>
        </w:r>
      </w:ins>
      <w:r>
        <w:rPr>
          <w:b w:val="false"/>
          <w:bCs/>
        </w:rPr>
        <w:t xml:space="preserve">. </w:t>
      </w:r>
      <w:del w:id="34" w:author="Unknown Author" w:date="2025-01-16T06:44:45Z">
        <w:r>
          <w:rPr>
            <w:b w:val="false"/>
            <w:bCs/>
          </w:rPr>
          <w:delText>For detailed information on the study design and the cohort please refer to our recent publications (9–12).</w:delText>
        </w:r>
      </w:del>
      <w:r>
        <w:rPr>
          <w:b w:val="false"/>
          <w:bCs/>
        </w:rPr>
        <w:t xml:space="preserve"> </w:t>
      </w:r>
      <w:ins w:id="35" w:author="Unknown Author" w:date="2025-01-16T06:44:52Z">
        <w:r>
          <w:rPr>
            <w:b w:val="false"/>
            <w:bCs/>
          </w:rPr>
          <w:t xml:space="preserve">A cohort of n = 145 COVID-19 survivors recruited between March and June 2020 at three clinical centers in Tyrol, Austria, was investigated </w:t>
        </w:r>
      </w:ins>
      <w:del w:id="36" w:author="Unknown Author" w:date="2025-01-16T06:45:26Z">
        <w:r>
          <w:rPr>
            <w:b w:val="false"/>
            <w:bCs/>
          </w:rPr>
          <w:delText>In brief, the study aimed at investigation of symptoms, cardiopulmonary and mental health recovery in a cohort of 145 COVID-19 survivors at</w:delText>
        </w:r>
      </w:del>
      <w:r>
        <w:rPr>
          <w:b w:val="false"/>
          <w:bCs/>
        </w:rPr>
        <w:t xml:space="preserve"> two, three, six, and twelve months after </w:t>
      </w:r>
      <w:del w:id="37" w:author="Unknown Author" w:date="2025-01-16T06:45:37Z">
        <w:r>
          <w:rPr>
            <w:b w:val="false"/>
            <w:bCs/>
          </w:rPr>
          <w:delText xml:space="preserve">COVID-19 </w:delText>
        </w:r>
      </w:del>
      <w:r>
        <w:rPr>
          <w:b w:val="false"/>
          <w:bCs/>
        </w:rPr>
        <w:t xml:space="preserve">diagnosis. </w:t>
      </w:r>
      <w:del w:id="38" w:author="Unknown Author" w:date="2025-01-16T06:46:35Z">
        <w:r>
          <w:rPr>
            <w:b w:val="false"/>
            <w:bCs/>
          </w:rPr>
          <w:delText>The participants were recruited between March and June 2020 among patients of three clinical centers in Tyrol, Austria (Medical University of Innsbruck, St. Vinzenz Hospital in Zams, and Karl-Landsteiner Rehabilitation Center in Münster)</w:delText>
        </w:r>
      </w:del>
      <w:r>
        <w:rPr>
          <w:b w:val="false"/>
          <w:bCs/>
        </w:rPr>
        <w:t xml:space="preserve">. The study inclusion criteria were age ≥ 18 years, SARS-CoV-2 positivity confirmed by PCR and presence of COVID-19 symptoms. All participants were infected with the wild-type form of SARS-CoV-2. Herein, n = 420 longitudinal observations from 140 participants were analyzed, with complete </w:t>
      </w:r>
      <w:del w:id="39" w:author="Unknown Author" w:date="2025-01-16T06:48:39Z">
        <w:r>
          <w:rPr>
            <w:b w:val="false"/>
            <w:bCs/>
          </w:rPr>
          <w:delText>computed tomography (CT)</w:delText>
        </w:r>
      </w:del>
      <w:ins w:id="40" w:author="Unknown Author" w:date="2025-01-16T06:48:39Z">
        <w:r>
          <w:rPr>
            <w:rFonts w:eastAsia="Times New Roman" w:cs="Times New Roman"/>
            <w:b w:val="false"/>
            <w:bCs/>
            <w:color w:val="000000"/>
            <w:kern w:val="0"/>
            <w:sz w:val="20"/>
            <w:szCs w:val="22"/>
            <w:lang w:val="en-US" w:eastAsia="de-DE" w:bidi="en-US"/>
          </w:rPr>
          <w:t>CT</w:t>
        </w:r>
      </w:ins>
      <w:ins w:id="41" w:author="Unknown Author" w:date="2025-01-16T06:48:39Z">
        <w:r>
          <w:rPr>
            <w:rFonts w:eastAsia="Times New Roman" w:cs="Times New Roman"/>
            <w:b w:val="false"/>
            <w:bCs/>
            <w:color w:val="000000"/>
            <w:kern w:val="0"/>
            <w:sz w:val="20"/>
            <w:szCs w:val="22"/>
            <w:lang w:val="en-US" w:eastAsia="de-DE" w:bidi="en-US"/>
          </w:rPr>
          <w:commentReference w:id="3"/>
        </w:r>
      </w:ins>
      <w:r>
        <w:rPr>
          <w:b w:val="false"/>
          <w:bCs/>
        </w:rPr>
        <w:t xml:space="preserve"> of the chest and lung function testing (LFT) as analysis inclusion criteria. The severity of lung lesions in CT was scored by thoracic radiologists </w:t>
      </w:r>
      <w:del w:id="42" w:author="Unknown Author" w:date="2025-01-16T06:49:43Z">
        <w:r>
          <w:rPr>
            <w:b w:val="false"/>
            <w:bCs/>
          </w:rPr>
          <w:delText>based on</w:delText>
        </w:r>
      </w:del>
      <w:ins w:id="43" w:author="Unknown Author" w:date="2025-01-16T06:49:43Z">
        <w:r>
          <w:rPr>
            <w:rFonts w:eastAsia="Times New Roman" w:cs="Times New Roman"/>
            <w:b w:val="false"/>
            <w:bCs/>
            <w:color w:val="000000"/>
            <w:kern w:val="0"/>
            <w:sz w:val="20"/>
            <w:szCs w:val="22"/>
            <w:lang w:val="en-US" w:eastAsia="de-DE" w:bidi="en-US"/>
          </w:rPr>
          <w:t>with</w:t>
        </w:r>
      </w:ins>
      <w:r>
        <w:rPr>
          <w:b w:val="false"/>
          <w:bCs/>
        </w:rPr>
        <w:t xml:space="preserve"> a CT severity score (CTSS). In addition, an AI-based software (Syngo.via CT Pneumonia Analysis Software, Siemens Healthineers, Erlangen, Germany) was used to quantify lung density as </w:t>
      </w:r>
      <w:del w:id="44" w:author="Unknown Author" w:date="2025-01-16T06:50:21Z">
        <w:r>
          <w:rPr>
            <w:b w:val="false"/>
            <w:bCs/>
          </w:rPr>
          <w:delText xml:space="preserve">the </w:delText>
        </w:r>
      </w:del>
      <w:r>
        <w:rPr>
          <w:b w:val="false"/>
          <w:bCs/>
        </w:rPr>
        <w:t>percentage</w:t>
      </w:r>
      <w:del w:id="45" w:author="Unknown Author" w:date="2025-01-16T06:50:28Z">
        <w:r>
          <w:rPr>
            <w:b w:val="false"/>
            <w:bCs/>
          </w:rPr>
          <w:delText>s</w:delText>
        </w:r>
      </w:del>
      <w:r>
        <w:rPr>
          <w:b w:val="false"/>
          <w:bCs/>
        </w:rPr>
        <w:t xml:space="preserve"> of the lung with opacity</w:t>
      </w:r>
      <w:ins w:id="46" w:author="Unknown Author" w:date="2025-01-16T06:50:35Z">
        <w:r>
          <w:rPr>
            <w:b w:val="false"/>
            <w:bCs/>
          </w:rPr>
          <w:t xml:space="preserve"> </w:t>
        </w:r>
      </w:ins>
      <w:ins w:id="47" w:author="Unknown Author" w:date="2025-01-16T06:50:35Z">
        <w:r>
          <w:rPr>
            <w:b w:val="false"/>
            <w:bCs/>
          </w:rPr>
          <w:t>and high opacity</w:t>
        </w:r>
      </w:ins>
      <w:del w:id="48" w:author="Unknown Author" w:date="2025-01-16T06:50:50Z">
        <w:r>
          <w:rPr>
            <w:b w:val="false"/>
            <w:bCs/>
          </w:rPr>
          <w:delText xml:space="preserve"> including high opacity</w:delText>
        </w:r>
      </w:del>
      <w:r>
        <w:rPr>
          <w:b w:val="false"/>
          <w:bCs/>
        </w:rPr>
        <w:t xml:space="preserve"> (consolidation)</w:t>
      </w:r>
      <w:del w:id="49" w:author="Unknown Author" w:date="2025-01-16T06:50:59Z">
        <w:r>
          <w:rPr>
            <w:b w:val="false"/>
            <w:bCs/>
          </w:rPr>
          <w:delText>, as described before in detail</w:delText>
        </w:r>
      </w:del>
      <w:r>
        <w:rPr>
          <w:b w:val="false"/>
          <w:bCs/>
        </w:rPr>
        <w:t xml:space="preserve"> (9, 10). </w:t>
      </w:r>
      <w:ins w:id="50" w:author="Unknown Author" w:date="2025-01-16T06:51:09Z">
        <w:r>
          <w:rPr>
            <w:b w:val="false"/>
            <w:bCs/>
          </w:rPr>
          <w:commentReference w:id="4"/>
        </w:r>
      </w:ins>
    </w:p>
    <w:p>
      <w:pPr>
        <w:pStyle w:val="MDPI21heading1"/>
        <w:rPr>
          <w:b w:val="false"/>
          <w:b w:val="false"/>
          <w:bCs/>
        </w:rPr>
      </w:pPr>
      <w:del w:id="51" w:author="Unknown Author" w:date="2025-01-16T12:58:15Z">
        <w:r>
          <w:rPr/>
          <w:delText xml:space="preserve">Machine learning based multi-parameter modeling </w:delText>
        </w:r>
      </w:del>
      <w:ins w:id="52" w:author="Unknown Author" w:date="2025-01-16T12:58:44Z">
        <w:r>
          <w:rPr/>
          <w:t>–</w:t>
        </w:r>
      </w:ins>
      <w:del w:id="53" w:author="Unknown Author" w:date="2025-01-16T06:53:03Z">
        <w:r>
          <w:rPr/>
          <w:delText xml:space="preserve">- </w:delText>
        </w:r>
      </w:del>
      <w:ins w:id="54" w:author="Unknown Author" w:date="2025-01-16T12:58:43Z">
        <w:r>
          <w:rPr>
            <w:rFonts w:eastAsia="Times New Roman" w:cs="Times New Roman"/>
            <w:b/>
            <w:color w:val="000000"/>
            <w:kern w:val="0"/>
            <w:sz w:val="20"/>
            <w:szCs w:val="22"/>
            <w:lang w:val="en-US" w:eastAsia="de-DE" w:bidi="en-US"/>
          </w:rPr>
          <w:t>Analysis</w:t>
        </w:r>
      </w:ins>
      <w:ins w:id="55" w:author="Unknown Author" w:date="2025-01-16T12:58:43Z">
        <w:r>
          <w:rPr/>
          <w:t xml:space="preserve"> outcomes and </w:t>
        </w:r>
      </w:ins>
      <w:del w:id="56" w:author="Unknown Author" w:date="2025-01-16T12:58:49Z">
        <w:r>
          <w:rPr/>
          <w:delText>A</w:delText>
        </w:r>
      </w:del>
      <w:del w:id="57" w:author="Unknown Author" w:date="2025-01-16T12:59:30Z">
        <w:r>
          <w:rPr/>
          <w:delText xml:space="preserve">nalysis </w:delText>
        </w:r>
      </w:del>
      <w:r>
        <w:rPr/>
        <w:t>endpoints</w:t>
      </w:r>
      <w:ins w:id="58" w:author="Unknown Author" w:date="2025-01-16T13:11:06Z">
        <w:r>
          <w:rPr/>
          <w:commentReference w:id="5"/>
        </w:r>
      </w:ins>
      <w:r>
        <w:rPr/>
        <w:br/>
      </w:r>
      <w:ins w:id="59" w:author="Unknown Author" w:date="2025-01-16T12:59:00Z">
        <w:r>
          <w:rPr>
            <w:b w:val="false"/>
            <w:bCs w:val="false"/>
          </w:rPr>
          <w:t xml:space="preserve">The </w:t>
        </w:r>
      </w:ins>
      <w:ins w:id="60" w:author="Unknown Author" w:date="2025-01-16T12:59:00Z">
        <w:r>
          <w:rPr>
            <w:rFonts w:eastAsia="Times New Roman" w:cs="Times New Roman"/>
            <w:b w:val="false"/>
            <w:bCs w:val="false"/>
            <w:color w:val="000000"/>
            <w:kern w:val="0"/>
            <w:sz w:val="20"/>
            <w:szCs w:val="22"/>
            <w:lang w:val="en-US" w:eastAsia="de-DE" w:bidi="en-US"/>
          </w:rPr>
          <w:t>following</w:t>
        </w:r>
      </w:ins>
      <w:ins w:id="61" w:author="Unknown Author" w:date="2025-01-16T12:59:00Z">
        <w:r>
          <w:rPr>
            <w:b w:val="false"/>
            <w:bCs w:val="false"/>
          </w:rPr>
          <w:t xml:space="preserve"> numeric LFT parameters were </w:t>
        </w:r>
      </w:ins>
      <w:ins w:id="62" w:author="Unknown Author" w:date="2025-01-16T12:59:00Z">
        <w:r>
          <w:rPr>
            <w:rFonts w:eastAsia="Times New Roman" w:cs="Times New Roman"/>
            <w:b w:val="false"/>
            <w:bCs w:val="false"/>
            <w:color w:val="000000"/>
            <w:kern w:val="0"/>
            <w:sz w:val="20"/>
            <w:szCs w:val="22"/>
            <w:lang w:val="en-US" w:eastAsia="de-DE" w:bidi="en-US"/>
          </w:rPr>
          <w:t xml:space="preserve">analyzed </w:t>
        </w:r>
      </w:ins>
      <w:ins w:id="63" w:author="Unknown Author" w:date="2025-01-16T12:59:00Z">
        <w:r>
          <w:rPr>
            <w:rFonts w:eastAsia="Times New Roman" w:cs="Times New Roman"/>
            <w:b w:val="false"/>
            <w:bCs w:val="false"/>
            <w:color w:val="000000"/>
            <w:kern w:val="0"/>
            <w:sz w:val="20"/>
            <w:szCs w:val="22"/>
            <w:lang w:val="en-US" w:eastAsia="de-DE" w:bidi="en-US"/>
          </w:rPr>
          <w:t>as percentage of patient</w:t>
        </w:r>
      </w:ins>
      <w:ins w:id="64" w:author="Unknown Author" w:date="2025-01-16T13:08:16Z">
        <w:r>
          <w:rPr>
            <w:rFonts w:eastAsia="Times New Roman" w:cs="Times New Roman"/>
            <w:b w:val="false"/>
            <w:bCs w:val="false"/>
            <w:color w:val="000000"/>
            <w:kern w:val="0"/>
            <w:sz w:val="20"/>
            <w:szCs w:val="22"/>
            <w:lang w:val="en-US" w:eastAsia="de-DE" w:bidi="en-US"/>
          </w:rPr>
          <w:t>’s reference values:</w:t>
        </w:r>
      </w:ins>
      <w:ins w:id="65" w:author="Unknown Author" w:date="2025-01-16T12:59:00Z">
        <w:r>
          <w:rPr>
            <w:b w:val="false"/>
            <w:bCs w:val="false"/>
          </w:rPr>
          <w:t xml:space="preserve"> DLCO (</w:t>
        </w:r>
      </w:ins>
      <w:ins w:id="66" w:author="Unknown Author" w:date="2025-01-16T12:59:00Z">
        <w:r>
          <w:rPr>
            <w:b w:val="false"/>
            <w:bCs/>
          </w:rPr>
          <w:t>diffusion capacity for carbon monoxide), FVC (forced vital capacity), and FEV1 (forced expiratory volume in the first one second). Functional lung abnormalities were defined as DLCO &lt; 80%, FVC &lt;80%, and FEV1 &lt; 80% of the</w:t>
        </w:r>
      </w:ins>
      <w:ins w:id="67" w:author="Unknown Author" w:date="2025-01-16T13:08:30Z">
        <w:r>
          <w:rPr>
            <w:b w:val="false"/>
            <w:bCs/>
          </w:rPr>
          <w:t xml:space="preserve"> </w:t>
        </w:r>
      </w:ins>
      <w:ins w:id="68" w:author="Unknown Author" w:date="2025-01-16T13:03:19Z">
        <w:r>
          <w:rPr>
            <w:b w:val="false"/>
            <w:bCs/>
          </w:rPr>
          <w:t>reference.</w:t>
          <w:br/>
        </w:r>
      </w:ins>
      <w:r>
        <w:rPr>
          <w:b w:val="false"/>
          <w:bCs/>
        </w:rPr>
        <w:t>The primary analysis endpoint was construction and evaluation of multi-parameter models</w:t>
      </w:r>
      <w:ins w:id="69" w:author="Unknown Author" w:date="2025-01-16T06:52:20Z">
        <w:r>
          <w:rPr>
            <w:b w:val="false"/>
            <w:bCs/>
          </w:rPr>
          <w:t xml:space="preserve"> </w:t>
        </w:r>
      </w:ins>
      <w:ins w:id="70" w:author="Unknown Author" w:date="2025-01-16T06:52:20Z">
        <w:r>
          <w:rPr>
            <w:b w:val="false"/>
            <w:bCs/>
          </w:rPr>
          <w:t>of numeric LFT parameters and lung function abnormalities</w:t>
        </w:r>
      </w:ins>
      <w:ins w:id="71" w:author="Unknown Author" w:date="2025-01-16T06:55:18Z">
        <w:r>
          <w:rPr>
            <w:b w:val="false"/>
            <w:bCs/>
          </w:rPr>
          <w:t xml:space="preserve"> </w:t>
        </w:r>
      </w:ins>
      <w:ins w:id="72" w:author="Unknown Author" w:date="2025-01-16T13:03:42Z">
        <w:r>
          <w:rPr>
            <w:b w:val="false"/>
            <w:bCs/>
          </w:rPr>
          <w:t>with baseline and longitudinal demographic, clinical, and CT variables as explanatory factors.</w:t>
        </w:r>
      </w:ins>
      <w:del w:id="73" w:author="Unknown Author" w:date="2025-01-16T06:53:21Z">
        <w:r>
          <w:rPr>
            <w:b w:val="false"/>
            <w:bCs/>
          </w:rPr>
          <w:delText xml:space="preserve">. </w:delText>
        </w:r>
      </w:del>
      <w:del w:id="74" w:author="Unknown Author" w:date="2025-01-16T06:56:37Z">
        <w:r>
          <w:rPr>
            <w:b w:val="false"/>
            <w:bCs/>
          </w:rPr>
          <w:delText>The most common LFT abnormalities, i.e.</w:delText>
        </w:r>
      </w:del>
      <w:del w:id="75" w:author="Unknown Author" w:date="2025-01-16T13:05:38Z">
        <w:r>
          <w:rPr>
            <w:b w:val="false"/>
            <w:bCs/>
          </w:rPr>
          <w:delText xml:space="preserve"> DLCO (diffusion capacity for carbon monoxide) &lt; 80%, FVC (forced vital capacity) &lt; 80%, FEV1 (forced expiratory volume in the first one second) &lt; 80% of the patient’s reference, and numeric readouts, i.e DLCO, FVC, FEV1 in the CovILD cohort were </w:delText>
        </w:r>
      </w:del>
      <w:ins w:id="76" w:author="Unknown Author" w:date="2025-01-16T13:06:29Z">
        <w:r>
          <w:rPr>
            <w:b w:val="false"/>
            <w:bCs/>
          </w:rPr>
          <w:t>The primary endopoint was addressed by a machine learning modeling approach</w:t>
        </w:r>
      </w:ins>
      <w:ins w:id="77" w:author="Unknown Author" w:date="2025-01-16T13:07:00Z">
        <w:r>
          <w:rPr>
            <w:b w:val="false"/>
            <w:bCs/>
          </w:rPr>
          <w:t>.</w:t>
        </w:r>
      </w:ins>
      <w:ins w:id="78" w:author="Unknown Author" w:date="2025-01-16T13:05:47Z">
        <w:r>
          <w:rPr>
            <w:b w:val="false"/>
            <w:bCs/>
          </w:rPr>
          <w:br/>
        </w:r>
      </w:ins>
      <w:del w:id="79" w:author="Unknown Author" w:date="2025-01-16T06:58:22Z">
        <w:r>
          <w:rPr>
            <w:b w:val="false"/>
            <w:bCs/>
          </w:rPr>
          <w:delText>modeled with a</w:delText>
        </w:r>
      </w:del>
      <w:del w:id="80" w:author="Unknown Author" w:date="2025-01-16T13:07:05Z">
        <w:r>
          <w:rPr>
            <w:b w:val="false"/>
            <w:bCs/>
          </w:rPr>
          <w:delText xml:space="preserve"> </w:delText>
        </w:r>
      </w:del>
      <w:del w:id="81" w:author="Unknown Author" w:date="2025-01-16T06:58:28Z">
        <w:r>
          <w:rPr>
            <w:b w:val="false"/>
            <w:bCs/>
          </w:rPr>
          <w:delText xml:space="preserve">broad </w:delText>
        </w:r>
      </w:del>
      <w:del w:id="82" w:author="Unknown Author" w:date="2025-01-16T13:07:05Z">
        <w:r>
          <w:rPr>
            <w:b w:val="false"/>
            <w:bCs/>
          </w:rPr>
          <w:delText xml:space="preserve">panel of 37 </w:delText>
        </w:r>
      </w:del>
      <w:del w:id="83" w:author="Unknown Author" w:date="2025-01-16T06:58:36Z">
        <w:r>
          <w:rPr>
            <w:b w:val="false"/>
            <w:bCs/>
          </w:rPr>
          <w:delText xml:space="preserve">independent </w:delText>
        </w:r>
      </w:del>
      <w:del w:id="84" w:author="Unknown Author" w:date="2025-01-16T13:07:05Z">
        <w:r>
          <w:rPr>
            <w:b w:val="false"/>
            <w:bCs/>
          </w:rPr>
          <w:delText>variables including baseline demographic and clinical characteristic (e.g. gender, age, smoking history, comorbidity), characteristic of acute COVID-19 (e.g. severity, medication, hospitalization) and convalescence (follow-up time point, persistent symptoms), as well as presence and severity of CT abnormalities (e.g. CTSS (CT severity score), AI-determined opacity and high opacity). T</w:delText>
        </w:r>
      </w:del>
      <w:del w:id="85" w:author="Unknown Author" w:date="2025-01-16T06:59:55Z">
        <w:r>
          <w:rPr>
            <w:b w:val="false"/>
            <w:bCs/>
          </w:rPr>
          <w:delText xml:space="preserve">o this end, we employed </w:delText>
        </w:r>
      </w:del>
      <w:del w:id="86" w:author="Unknown Author" w:date="2025-01-16T13:07:05Z">
        <w:r>
          <w:rPr>
            <w:b w:val="false"/>
            <w:bCs/>
          </w:rPr>
          <w:delText xml:space="preserve">four popular machine learning algorithms, Random Forest (19), gradient boosted machines (GBM) (21,22), neural network with a single hidden layer (23), and support vector machines (SVM) (24). Because the </w:delText>
        </w:r>
      </w:del>
      <w:del w:id="87" w:author="Unknown Author" w:date="2025-01-16T07:01:07Z">
        <w:r>
          <w:rPr>
            <w:b w:val="false"/>
            <w:bCs/>
          </w:rPr>
          <w:delText>CovILD</w:delText>
        </w:r>
      </w:del>
      <w:del w:id="88" w:author="Unknown Author" w:date="2025-01-16T13:07:05Z">
        <w:r>
          <w:rPr>
            <w:b w:val="false"/>
            <w:bCs/>
          </w:rPr>
          <w:delText xml:space="preserve"> data set consisted of non-independent, participant-matched observations, blocked cross-validation </w:delText>
        </w:r>
      </w:del>
      <w:del w:id="89" w:author="Unknown Author" w:date="2025-01-16T07:01:59Z">
        <w:r>
          <w:rPr>
            <w:b w:val="false"/>
            <w:bCs/>
          </w:rPr>
          <w:delText xml:space="preserve">with participant’s identifier serving as the grouping variable </w:delText>
        </w:r>
      </w:del>
      <w:del w:id="90" w:author="Unknown Author" w:date="2025-01-16T13:07:05Z">
        <w:r>
          <w:rPr>
            <w:b w:val="false"/>
            <w:bCs/>
          </w:rPr>
          <w:delText xml:space="preserve">was used for model optimization (tuning, Supplementary Table S6). Predictions of the models were </w:delText>
        </w:r>
      </w:del>
      <w:del w:id="91" w:author="Unknown Author" w:date="2025-01-16T07:03:12Z">
        <w:r>
          <w:rPr>
            <w:b w:val="false"/>
            <w:bCs/>
          </w:rPr>
          <w:delText>finally</w:delText>
        </w:r>
      </w:del>
      <w:del w:id="92" w:author="Unknown Author" w:date="2025-01-16T13:07:05Z">
        <w:r>
          <w:rPr>
            <w:b w:val="false"/>
            <w:bCs/>
          </w:rPr>
          <w:delText xml:space="preserve"> evaluated by comparison with the observed outcome in the training data and the blocked cross-validation folds (26) (Supplementary Figure S8, Table 2 and 3, Supplementary Tables S7 and S8).</w:delText>
        </w:r>
      </w:del>
      <w:ins w:id="93" w:author="Unknown Author" w:date="2025-01-16T07:08:57Z">
        <w:r>
          <w:rPr>
            <w:b w:val="false"/>
            <w:bCs/>
          </w:rPr>
          <w:br/>
        </w:r>
      </w:ins>
      <w:del w:id="94" w:author="Unknown Author" w:date="2025-01-16T07:03:47Z">
        <w:r>
          <w:rPr>
            <w:b w:val="false"/>
            <w:bCs/>
          </w:rPr>
          <w:delText xml:space="preserve"> </w:delText>
        </w:r>
      </w:del>
      <w:r>
        <w:rPr>
          <w:b w:val="false"/>
          <w:bCs/>
        </w:rPr>
        <w:t xml:space="preserve">The secondary analysis endpoint was </w:t>
      </w:r>
      <w:ins w:id="95" w:author="Unknown Author" w:date="2025-01-16T07:04:09Z">
        <w:r>
          <w:rPr>
            <w:b w:val="false"/>
            <w:bCs/>
          </w:rPr>
          <w:t xml:space="preserve">assessment of  human-determined CTSS and AI-measured CT lung opacity and high opacity as standalone predictors of </w:t>
        </w:r>
      </w:ins>
      <w:del w:id="96" w:author="Unknown Author" w:date="2025-01-16T07:04:56Z">
        <w:r>
          <w:rPr>
            <w:b w:val="false"/>
            <w:bCs/>
          </w:rPr>
          <w:delText>prediction of</w:delText>
        </w:r>
      </w:del>
      <w:r>
        <w:rPr>
          <w:b w:val="false"/>
          <w:bCs/>
        </w:rPr>
        <w:t xml:space="preserve"> LFT abnormalities and numeric LFT readouts</w:t>
      </w:r>
      <w:del w:id="97" w:author="Unknown Author" w:date="2025-01-16T07:05:09Z">
        <w:r>
          <w:rPr>
            <w:b w:val="false"/>
            <w:bCs/>
          </w:rPr>
          <w:delText xml:space="preserve"> during recovery by human-determined CTSS and AI-measured CT lung opacity and high opacity</w:delText>
        </w:r>
      </w:del>
      <w:r>
        <w:rPr>
          <w:b w:val="false"/>
          <w:bCs/>
        </w:rPr>
        <w:t>. This endpoint was addressed by statistical hypothesis testing, correlation and receiver-operating characteristic (ROC) analysis.</w:t>
      </w:r>
    </w:p>
    <w:p>
      <w:pPr>
        <w:pStyle w:val="MDPI21heading1"/>
        <w:rPr>
          <w:b w:val="false"/>
          <w:b w:val="false"/>
          <w:bCs/>
          <w:del w:id="167" w:author="Unknown Author" w:date="2025-01-18T22:11:35Z"/>
        </w:rPr>
      </w:pPr>
      <w:ins w:id="98" w:author="Unknown Author" w:date="2025-01-18T20:55:00Z">
        <w:r>
          <w:rPr/>
          <w:commentReference w:id="6"/>
        </w:r>
      </w:ins>
      <w:r>
        <w:rPr/>
        <w:t>Statistical analysis</w:t>
        <w:br/>
      </w:r>
      <w:r>
        <w:rPr>
          <w:b w:val="false"/>
          <w:bCs/>
        </w:rPr>
        <w:t>Details of statistical analysis are provided in Supplementary Methods.</w:t>
        <w:br/>
        <w:t xml:space="preserve">Statistical analysis was performed with R version 4.2.3 (R Foundation for Statistical Computing). </w:t>
      </w:r>
      <w:del w:id="99" w:author="Unknown Author" w:date="2025-01-18T22:03:36Z">
        <w:r>
          <w:rPr>
            <w:b w:val="false"/>
            <w:bCs/>
          </w:rPr>
          <w:delText>Numeric variables were presented as medians with interquartile ranges and ranges. Qualitative variables were presented as percentages and counts of the categories</w:delText>
        </w:r>
      </w:del>
      <w:del w:id="100" w:author="Unknown Author" w:date="2025-01-16T07:06:41Z">
        <w:r>
          <w:rPr>
            <w:b w:val="false"/>
            <w:bCs/>
          </w:rPr>
          <w:delText xml:space="preserve"> within the complete observations set</w:delText>
        </w:r>
      </w:del>
      <w:del w:id="101" w:author="Unknown Author" w:date="2025-01-18T22:03:36Z">
        <w:r>
          <w:rPr>
            <w:b w:val="false"/>
            <w:bCs/>
          </w:rPr>
          <w:delText xml:space="preserve">. </w:delText>
        </w:r>
      </w:del>
      <w:r>
        <w:rPr>
          <w:b w:val="false"/>
          <w:bCs/>
        </w:rPr>
        <w:t xml:space="preserve">Differences </w:t>
      </w:r>
      <w:ins w:id="102" w:author="Unknown Author" w:date="2025-01-18T22:03:55Z">
        <w:r>
          <w:rPr>
            <w:b w:val="false"/>
            <w:bCs/>
          </w:rPr>
          <w:t>of CT reado</w:t>
        </w:r>
      </w:ins>
      <w:ins w:id="103" w:author="Unknown Author" w:date="2025-01-18T22:04:00Z">
        <w:r>
          <w:rPr>
            <w:b w:val="false"/>
            <w:bCs/>
          </w:rPr>
          <w:t xml:space="preserve">uts of lung damage severity were compared between donor-matched observations with and without reduced DLCO </w:t>
        </w:r>
      </w:ins>
      <w:del w:id="104" w:author="Unknown Author" w:date="2025-01-18T22:03:54Z">
        <w:r>
          <w:rPr>
            <w:b w:val="false"/>
            <w:bCs/>
          </w:rPr>
          <w:delText>i</w:delText>
        </w:r>
      </w:del>
      <w:del w:id="105" w:author="Unknown Author" w:date="2025-01-18T22:05:20Z">
        <w:r>
          <w:rPr>
            <w:b w:val="false"/>
            <w:bCs/>
          </w:rPr>
          <w:delText xml:space="preserve">n independently distributed </w:delText>
        </w:r>
      </w:del>
      <w:del w:id="106" w:author="Unknown Author" w:date="2025-01-16T07:07:02Z">
        <w:r>
          <w:rPr>
            <w:b w:val="false"/>
            <w:bCs/>
          </w:rPr>
          <w:delText xml:space="preserve">numeric </w:delText>
        </w:r>
      </w:del>
      <w:del w:id="107" w:author="Unknown Author" w:date="2025-01-18T22:05:20Z">
        <w:r>
          <w:rPr>
            <w:b w:val="false"/>
            <w:bCs/>
          </w:rPr>
          <w:delText>variables were analyzed by Mann-Whitney</w:delText>
        </w:r>
      </w:del>
      <w:del w:id="108" w:author="Unknown Author" w:date="2025-01-16T07:07:05Z">
        <w:r>
          <w:rPr>
            <w:b w:val="false"/>
            <w:bCs/>
          </w:rPr>
          <w:delText xml:space="preserve"> and </w:delText>
        </w:r>
      </w:del>
      <w:del w:id="109" w:author="Unknown Author" w:date="2025-01-18T22:05:20Z">
        <w:r>
          <w:rPr>
            <w:b w:val="false"/>
            <w:bCs/>
          </w:rPr>
          <w:delText>Kruskal-Wallis test with</w:delText>
        </w:r>
      </w:del>
      <w:del w:id="110" w:author="Unknown Author" w:date="2025-01-16T07:07:38Z">
        <w:r>
          <w:rPr>
            <w:b w:val="false"/>
            <w:bCs/>
          </w:rPr>
          <w:delText xml:space="preserve">, respectively, </w:delText>
        </w:r>
      </w:del>
      <w:del w:id="111" w:author="Unknown Author" w:date="2025-01-18T22:05:20Z">
        <w:r>
          <w:rPr>
            <w:b w:val="false"/>
            <w:bCs/>
          </w:rPr>
          <w:delText>biseral r and η</w:delText>
        </w:r>
      </w:del>
      <w:del w:id="112" w:author="Unknown Author" w:date="2025-01-16T07:05:46Z">
        <w:r>
          <w:rPr>
            <w:b w:val="false"/>
            <w:bCs/>
            <w:position w:val="0"/>
            <w:sz w:val="20"/>
            <w:vertAlign w:val="baseline"/>
          </w:rPr>
          <w:delText xml:space="preserve">^2 </w:delText>
        </w:r>
      </w:del>
      <w:del w:id="113" w:author="Unknown Author" w:date="2025-01-16T07:08:03Z">
        <w:r>
          <w:rPr>
            <w:b w:val="false"/>
            <w:bCs/>
            <w:position w:val="0"/>
            <w:sz w:val="20"/>
            <w:vertAlign w:val="baseline"/>
          </w:rPr>
          <w:delText xml:space="preserve">effect size statistic. Statistical significance for differences in distribution of qualitative variables was determined by χ^2 test with </w:delText>
        </w:r>
      </w:del>
      <w:del w:id="114" w:author="Unknown Author" w:date="2025-01-18T22:05:20Z">
        <w:r>
          <w:rPr>
            <w:b w:val="false"/>
            <w:bCs/>
            <w:position w:val="0"/>
            <w:sz w:val="20"/>
            <w:vertAlign w:val="baseline"/>
          </w:rPr>
          <w:delText xml:space="preserve">Cramer’s V effect size statistic. Co-occurrence </w:delText>
        </w:r>
      </w:del>
      <w:del w:id="115" w:author="Unknown Author" w:date="2025-01-16T07:08:22Z">
        <w:r>
          <w:rPr>
            <w:b w:val="false"/>
            <w:bCs/>
            <w:position w:val="0"/>
            <w:sz w:val="20"/>
            <w:vertAlign w:val="baseline"/>
          </w:rPr>
          <w:delText xml:space="preserve">of each </w:delText>
        </w:r>
      </w:del>
      <w:del w:id="116" w:author="Unknown Author" w:date="2025-01-18T22:05:20Z">
        <w:r>
          <w:rPr>
            <w:b w:val="false"/>
            <w:bCs/>
            <w:position w:val="0"/>
            <w:sz w:val="20"/>
            <w:vertAlign w:val="baseline"/>
          </w:rPr>
          <w:delText>of LFT findings, CT abnormalities, and symptoms was investigated by two-dimensional correspondence analysis (14).</w:delText>
        </w:r>
      </w:del>
      <w:del w:id="117" w:author="Unknown Author" w:date="2025-01-18T22:10:03Z">
        <w:r>
          <w:rPr>
            <w:b w:val="false"/>
            <w:bCs/>
            <w:position w:val="0"/>
            <w:sz w:val="20"/>
            <w:vertAlign w:val="baseline"/>
          </w:rPr>
          <w:br/>
          <w:delText xml:space="preserve">Differences </w:delText>
        </w:r>
      </w:del>
      <w:del w:id="118" w:author="Unknown Author" w:date="2025-01-16T07:09:37Z">
        <w:r>
          <w:rPr>
            <w:b w:val="false"/>
            <w:bCs/>
            <w:position w:val="0"/>
            <w:sz w:val="20"/>
            <w:vertAlign w:val="baseline"/>
          </w:rPr>
          <w:delText>in medians of</w:delText>
        </w:r>
      </w:del>
      <w:del w:id="119" w:author="Unknown Author" w:date="2025-01-18T22:10:03Z">
        <w:r>
          <w:rPr>
            <w:b w:val="false"/>
            <w:bCs/>
            <w:position w:val="0"/>
            <w:sz w:val="20"/>
            <w:vertAlign w:val="baseline"/>
          </w:rPr>
          <w:delText xml:space="preserve"> non-independently distributed, participant matched numeric variables between observations with and without LFT abnormalities were assessed </w:delText>
        </w:r>
      </w:del>
      <w:r>
        <w:rPr>
          <w:b w:val="false"/>
          <w:bCs/>
        </w:rPr>
        <w:t xml:space="preserve">by a </w:t>
      </w:r>
      <w:ins w:id="120" w:author="Unknown Author" w:date="2025-01-16T07:10:09Z">
        <w:r>
          <w:rPr>
            <w:b w:val="false"/>
            <w:bCs/>
          </w:rPr>
          <w:t xml:space="preserve">participant-wise </w:t>
        </w:r>
      </w:ins>
      <w:r>
        <w:rPr>
          <w:b w:val="false"/>
          <w:bCs/>
        </w:rPr>
        <w:t>blocked bootstrap test</w:t>
      </w:r>
      <w:del w:id="121" w:author="Unknown Author" w:date="2025-01-16T07:10:22Z">
        <w:r>
          <w:rPr>
            <w:b w:val="false"/>
            <w:bCs/>
          </w:rPr>
          <w:delText xml:space="preserve"> with blocks defined by the participant’s identifier</w:delText>
        </w:r>
      </w:del>
      <w:r>
        <w:rPr>
          <w:b w:val="false"/>
          <w:bCs/>
        </w:rPr>
        <w:t xml:space="preserve">, and effect size </w:t>
      </w:r>
      <w:ins w:id="122" w:author="Unknown Author" w:date="2025-01-18T22:11:23Z">
        <w:r>
          <w:rPr>
            <w:b w:val="false"/>
            <w:bCs/>
          </w:rPr>
          <w:t xml:space="preserve">was </w:t>
        </w:r>
      </w:ins>
      <w:r>
        <w:rPr>
          <w:b w:val="false"/>
          <w:bCs/>
        </w:rPr>
        <w:t xml:space="preserve">measured by biseral r effect size statistic (15). </w:t>
      </w:r>
      <w:del w:id="123" w:author="Unknown Author" w:date="2025-01-18T22:10:33Z">
        <w:r>
          <w:rPr>
            <w:b w:val="false"/>
            <w:bCs/>
          </w:rPr>
          <w:delText xml:space="preserve">Correlations of non-independently distributed CT and LFT readouts were assessed by blocked bootstrap Spearman’s rank test. </w:delText>
        </w:r>
      </w:del>
      <w:r>
        <w:rPr>
          <w:b w:val="false"/>
          <w:bCs/>
        </w:rPr>
        <w:t>Cutoffs of CTSS, opacity and high opacity for detection of LFT abnormalities were found by maximizing the Youden’s J statistic. ROC analysis statistics (area under the curve [AUC], sensitivity, specificity, Cohen’s κ) for those optimal cutoffs were computed and their 95% confidence intervals were obtained by blocked bootstrap (16,17).</w:t>
      </w:r>
      <w:ins w:id="124" w:author="Unknown Author" w:date="2025-01-16T13:09:07Z">
        <w:r>
          <w:rPr>
            <w:b w:val="false"/>
            <w:bCs/>
          </w:rPr>
          <w:br/>
        </w:r>
      </w:ins>
      <w:ins w:id="125" w:author="Unknown Author" w:date="2025-01-16T13:09:07Z">
        <w:r>
          <w:rPr>
            <w:b w:val="false"/>
            <w:bCs/>
          </w:rPr>
          <w:t>DLCO, FVC and FEV1 (regression models), as well as abnormalities of DLCO, FVC (classification models) and FEV1</w:t>
        </w:r>
      </w:ins>
      <w:del w:id="126" w:author="Unknown Author" w:date="2025-01-16T13:09:06Z">
        <w:r>
          <w:rPr>
            <w:b w:val="false"/>
            <w:bCs/>
          </w:rPr>
          <w:br/>
        </w:r>
      </w:del>
      <w:del w:id="127" w:author="Unknown Author" w:date="2025-01-16T13:10:06Z">
        <w:r>
          <w:rPr>
            <w:b w:val="false"/>
            <w:bCs/>
          </w:rPr>
          <w:delText>Presence of reduced DLCO, FVC and FEV1 (each &lt; 80% of reference), as well as values of DLCO, FVC and FEV1</w:delText>
        </w:r>
      </w:del>
      <w:del w:id="128" w:author="Unknown Author" w:date="2025-01-16T13:07:57Z">
        <w:r>
          <w:rPr>
            <w:b w:val="false"/>
            <w:bCs/>
          </w:rPr>
          <w:delText xml:space="preserve"> expressed as percentages of the reference value</w:delText>
        </w:r>
      </w:del>
      <w:r>
        <w:rPr>
          <w:b w:val="false"/>
          <w:bCs/>
        </w:rPr>
        <w:t xml:space="preserve"> were modeled with 37 explanatory variables. The explanatory variables included </w:t>
      </w:r>
      <w:ins w:id="129" w:author="Unknown Author" w:date="2025-01-18T20:56:17Z">
        <w:r>
          <w:rPr>
            <w:b w:val="false"/>
            <w:bCs/>
          </w:rPr>
          <w:t>time after diagnosis</w:t>
        </w:r>
      </w:ins>
      <w:ins w:id="130" w:author="Unknown Author" w:date="2025-01-18T20:56:17Z">
        <w:r>
          <w:rPr>
            <w:b w:val="false"/>
            <w:bCs/>
          </w:rPr>
          <w:commentReference w:id="7"/>
        </w:r>
      </w:ins>
      <w:ins w:id="131" w:author="Unknown Author" w:date="2025-01-18T20:56:17Z">
        <w:r>
          <w:rPr>
            <w:b w:val="false"/>
            <w:bCs/>
          </w:rPr>
          <w:t xml:space="preserve">, </w:t>
        </w:r>
      </w:ins>
      <w:r>
        <w:rPr>
          <w:b w:val="false"/>
          <w:bCs/>
        </w:rPr>
        <w:t xml:space="preserve">demographic features (e.g. age, sex, body mass index, smoking, comorbidity), characteristic of acute COVID-19 (severity, medication) and recovery (e.g. weight loss, symptoms of relevance for lung function, time after diagnosis), and presence of human- and </w:t>
      </w:r>
      <w:ins w:id="132" w:author="Unknown Author" w:date="2025-01-16T13:10:43Z">
        <w:r>
          <w:rPr>
            <w:b w:val="false"/>
            <w:bCs/>
          </w:rPr>
          <w:t>software</w:t>
        </w:r>
      </w:ins>
      <w:del w:id="133" w:author="Unknown Author" w:date="2025-01-16T13:10:42Z">
        <w:r>
          <w:rPr>
            <w:b w:val="false"/>
            <w:bCs/>
          </w:rPr>
          <w:delText>AI</w:delText>
        </w:r>
      </w:del>
      <w:r>
        <w:rPr>
          <w:b w:val="false"/>
          <w:bCs/>
        </w:rPr>
        <w:t>-rated structural lung abnormalities in CT scans (e.g. GGO, CTSS, opacity and high opacity)</w:t>
      </w:r>
      <w:del w:id="134" w:author="Unknown Author" w:date="2025-01-16T13:13:04Z">
        <w:r>
          <w:rPr>
            <w:b w:val="false"/>
            <w:bCs/>
          </w:rPr>
          <w:delText>. The modeling responses and explanatory variables are listed in</w:delText>
        </w:r>
      </w:del>
      <w:ins w:id="135" w:author="Unknown Author" w:date="2025-01-16T13:13:06Z">
        <w:r>
          <w:rPr>
            <w:b w:val="false"/>
            <w:bCs/>
          </w:rPr>
          <w:t xml:space="preserve"> </w:t>
        </w:r>
      </w:ins>
      <w:ins w:id="136" w:author="Unknown Author" w:date="2025-01-16T13:13:06Z">
        <w:r>
          <w:rPr>
            <w:b w:val="false"/>
            <w:bCs/>
          </w:rPr>
          <w:t>(</w:t>
        </w:r>
      </w:ins>
      <w:r>
        <w:rPr>
          <w:b w:val="false"/>
          <w:bCs/>
        </w:rPr>
        <w:t xml:space="preserve"> Supplementary Table S2</w:t>
      </w:r>
      <w:ins w:id="137" w:author="Unknown Author" w:date="2025-01-16T13:13:10Z">
        <w:r>
          <w:rPr>
            <w:b w:val="false"/>
            <w:bCs/>
          </w:rPr>
          <w:t>)</w:t>
        </w:r>
      </w:ins>
      <w:r>
        <w:rPr>
          <w:b w:val="false"/>
          <w:bCs/>
        </w:rPr>
        <w:t>. The models were constructed with four common machine learning algorithms: Random Forest (18,19), gradient boosted machines (GBM) (10–22), neural network with a single hidden layer (23), and support vector machines (SVM) with radial kernel (24,25). Selection of the optimal values of parameters controlling model behavior</w:t>
      </w:r>
      <w:ins w:id="138" w:author="Unknown Author" w:date="2025-01-16T13:16:13Z">
        <w:r>
          <w:rPr>
            <w:b w:val="false"/>
            <w:bCs/>
          </w:rPr>
          <w:t xml:space="preserve"> </w:t>
        </w:r>
      </w:ins>
      <w:ins w:id="139" w:author="Unknown Author" w:date="2025-01-16T13:16:13Z">
        <w:r>
          <w:rPr>
            <w:b w:val="false"/>
            <w:bCs/>
          </w:rPr>
          <w:t>(tuning)</w:t>
        </w:r>
      </w:ins>
      <w:r>
        <w:rPr>
          <w:b w:val="false"/>
          <w:bCs/>
        </w:rPr>
        <w:t xml:space="preserve"> </w:t>
      </w:r>
      <w:del w:id="140" w:author="Unknown Author" w:date="2025-01-16T13:16:24Z">
        <w:r>
          <w:rPr>
            <w:b w:val="false"/>
            <w:bCs/>
          </w:rPr>
          <w:delText xml:space="preserve">such as number of random trees, neurons in the hidden layer, or cost parameter was </w:delText>
        </w:r>
      </w:del>
      <w:r>
        <w:rPr>
          <w:b w:val="false"/>
          <w:bCs/>
        </w:rPr>
        <w:t>motivated by the maximum of Youden’s J statistic (classification models</w:t>
      </w:r>
      <w:del w:id="141" w:author="Unknown Author" w:date="2025-01-16T13:16:33Z">
        <w:r>
          <w:rPr>
            <w:b w:val="false"/>
            <w:bCs/>
          </w:rPr>
          <w:delText xml:space="preserve"> of LFT abnormalities</w:delText>
        </w:r>
      </w:del>
      <w:r>
        <w:rPr>
          <w:b w:val="false"/>
          <w:bCs/>
        </w:rPr>
        <w:t>) or minimum mean absolute error (MAE, regression models</w:t>
      </w:r>
      <w:del w:id="142" w:author="Unknown Author" w:date="2025-01-16T13:16:39Z">
        <w:r>
          <w:rPr>
            <w:b w:val="false"/>
            <w:bCs/>
          </w:rPr>
          <w:delText xml:space="preserve"> of LFT readouts</w:delText>
        </w:r>
      </w:del>
      <w:r>
        <w:rPr>
          <w:b w:val="false"/>
          <w:bCs/>
        </w:rPr>
        <w:t xml:space="preserve">) in 10-repeats 10-fold cross-validation (26). Because of the presence of participant-matched observation, </w:t>
      </w:r>
      <w:ins w:id="143" w:author="Unknown Author" w:date="2025-01-16T13:16:54Z">
        <w:r>
          <w:rPr>
            <w:b w:val="false"/>
            <w:bCs/>
          </w:rPr>
          <w:t xml:space="preserve">patient-wise </w:t>
        </w:r>
      </w:ins>
      <w:r>
        <w:rPr>
          <w:b w:val="false"/>
          <w:bCs/>
        </w:rPr>
        <w:t>blocked cross-validation design was used both in the model selection and model evaluation</w:t>
      </w:r>
      <w:del w:id="144" w:author="Unknown Author" w:date="2025-01-16T13:17:01Z">
        <w:r>
          <w:rPr>
            <w:b w:val="false"/>
            <w:bCs/>
          </w:rPr>
          <w:delText>, with blocks defined by participant’s identifier</w:delText>
        </w:r>
      </w:del>
      <w:r>
        <w:rPr>
          <w:b w:val="false"/>
          <w:bCs/>
        </w:rPr>
        <w:t xml:space="preserve">. Model predictions were evaluated both in the training data and blocked 10-repeats 10-fold cross-validation. </w:t>
      </w:r>
      <w:ins w:id="145" w:author="Unknown Author" w:date="2025-01-18T20:51:02Z">
        <w:r>
          <w:rPr>
            <w:rFonts w:eastAsia="Times New Roman" w:cs="Times New Roman"/>
            <w:b w:val="false"/>
            <w:bCs/>
            <w:color w:val="000000"/>
            <w:kern w:val="0"/>
            <w:sz w:val="20"/>
            <w:szCs w:val="22"/>
            <w:lang w:val="en-US" w:eastAsia="de-DE" w:bidi="en-US"/>
          </w:rPr>
          <w:t>Predictions of</w:t>
        </w:r>
      </w:ins>
      <w:ins w:id="146" w:author="Unknown Author" w:date="2025-01-18T20:51:02Z">
        <w:r>
          <w:rPr>
            <w:b w:val="false"/>
            <w:bCs/>
          </w:rPr>
          <w:t xml:space="preserve"> the c</w:t>
        </w:r>
      </w:ins>
      <w:ins w:id="147" w:author="Unknown Author" w:date="2025-01-16T13:18:12Z">
        <w:r>
          <w:rPr>
            <w:b w:val="false"/>
            <w:bCs/>
          </w:rPr>
          <w:t xml:space="preserve">lassification models </w:t>
        </w:r>
      </w:ins>
      <w:ins w:id="148" w:author="Unknown Author" w:date="2025-01-16T13:18:12Z">
        <w:r>
          <w:rPr>
            <w:rFonts w:eastAsia="Times New Roman" w:cs="Times New Roman"/>
            <w:b w:val="false"/>
            <w:bCs/>
            <w:color w:val="000000"/>
            <w:kern w:val="0"/>
            <w:sz w:val="20"/>
            <w:szCs w:val="22"/>
            <w:lang w:val="en-US" w:eastAsia="de-DE" w:bidi="en-US"/>
          </w:rPr>
          <w:t>were</w:t>
        </w:r>
      </w:ins>
      <w:ins w:id="149" w:author="Unknown Author" w:date="2025-01-16T13:18:12Z">
        <w:r>
          <w:rPr>
            <w:b w:val="false"/>
            <w:bCs/>
          </w:rPr>
          <w:t xml:space="preserve"> evaluated by accuracy, Cohen’s </w:t>
        </w:r>
      </w:ins>
      <w:ins w:id="150" w:author="Unknown Author" w:date="2025-01-18T20:50:59Z">
        <w:r>
          <w:rPr>
            <w:rFonts w:eastAsia="Times New Roman" w:cs="Times New Roman" w:ascii="Palatino Linotype" w:hAnsi="Palatino Linotype"/>
            <w:b w:val="false"/>
            <w:bCs/>
          </w:rPr>
          <w:t>κ</w:t>
        </w:r>
      </w:ins>
      <w:ins w:id="151" w:author="Unknown Author" w:date="2025-01-18T20:52:08Z">
        <w:r>
          <w:rPr>
            <w:rFonts w:eastAsia="Times New Roman" w:cs="Times New Roman" w:ascii="Palatino Linotype" w:hAnsi="Palatino Linotype"/>
            <w:b w:val="false"/>
            <w:bCs/>
          </w:rPr>
          <w:t xml:space="preserve">, ROC metrics (AUC, sensitivity, specificity), and </w:t>
        </w:r>
      </w:ins>
      <w:ins w:id="152" w:author="Unknown Author" w:date="2025-01-18T20:52:08Z">
        <w:r>
          <w:rPr>
            <w:rFonts w:eastAsia="Times New Roman" w:cs="Times New Roman" w:ascii="Palatino Linotype" w:hAnsi="Palatino Linotype"/>
            <w:b w:val="false"/>
            <w:bCs/>
            <w:color w:val="000000"/>
            <w:kern w:val="0"/>
            <w:sz w:val="20"/>
            <w:szCs w:val="22"/>
            <w:lang w:val="en-US" w:eastAsia="de-DE" w:bidi="en-US"/>
          </w:rPr>
          <w:t>Brier</w:t>
        </w:r>
      </w:ins>
      <w:ins w:id="153" w:author="Unknown Author" w:date="2025-01-18T20:52:08Z">
        <w:r>
          <w:rPr>
            <w:rFonts w:eastAsia="Times New Roman" w:cs="Times New Roman" w:ascii="Palatino Linotype" w:hAnsi="Palatino Linotype"/>
            <w:b w:val="false"/>
            <w:bCs/>
          </w:rPr>
          <w:t xml:space="preserve"> </w:t>
        </w:r>
      </w:ins>
      <w:ins w:id="154" w:author="Unknown Author" w:date="2025-01-18T20:52:08Z">
        <w:r>
          <w:rPr>
            <w:rFonts w:eastAsia="Times New Roman" w:cs="Times New Roman" w:ascii="Palatino Linotype" w:hAnsi="Palatino Linotype"/>
            <w:b w:val="false"/>
            <w:bCs/>
            <w:color w:val="000000"/>
            <w:kern w:val="0"/>
            <w:sz w:val="20"/>
            <w:szCs w:val="22"/>
            <w:lang w:val="en-US" w:eastAsia="de-DE" w:bidi="en-US"/>
          </w:rPr>
          <w:t>scores</w:t>
        </w:r>
      </w:ins>
      <w:ins w:id="155" w:author="Unknown Author" w:date="2025-01-18T20:52:08Z">
        <w:r>
          <w:rPr>
            <w:rFonts w:eastAsia="Times New Roman" w:cs="Times New Roman" w:ascii="Palatino Linotype" w:hAnsi="Palatino Linotype"/>
            <w:b w:val="false"/>
            <w:bCs/>
          </w:rPr>
          <w:t xml:space="preserve"> </w:t>
        </w:r>
      </w:ins>
      <w:del w:id="156" w:author="Unknown Author" w:date="2025-01-18T20:51:49Z">
        <w:r>
          <w:rPr>
            <w:rFonts w:eastAsia="Times New Roman" w:cs="Times New Roman" w:ascii="Palatino Linotype" w:hAnsi="Palatino Linotype"/>
            <w:b w:val="false"/>
            <w:bCs/>
          </w:rPr>
          <w:delText xml:space="preserve">Concordance between the model-predicted and observed outcomes for classification models was assessed by Cohen’s κ inter-rater reliability statistic </w:delText>
        </w:r>
      </w:del>
      <w:r>
        <w:rPr>
          <w:b w:val="false"/>
          <w:bCs/>
        </w:rPr>
        <w:t>(16,27</w:t>
      </w:r>
      <w:del w:id="157" w:author="Unknown Author" w:date="2025-01-18T20:53:09Z">
        <w:r>
          <w:rPr>
            <w:b w:val="false"/>
            <w:bCs/>
          </w:rPr>
          <w:delText>). Accuracy, AUC, specificity and sensitivity of the classification model were investigated by ROC. Calibration of the classification models was assessed by Brier scores (</w:delText>
        </w:r>
      </w:del>
      <w:r>
        <w:rPr>
          <w:b w:val="false"/>
          <w:bCs/>
        </w:rPr>
        <w:t xml:space="preserve">28). </w:t>
      </w:r>
      <w:ins w:id="158" w:author="Unknown Author" w:date="2025-01-18T20:53:15Z">
        <w:r>
          <w:rPr>
            <w:b w:val="false"/>
            <w:bCs/>
          </w:rPr>
          <w:t xml:space="preserve">Predictions of the regression models were assessed </w:t>
        </w:r>
      </w:ins>
      <w:del w:id="159" w:author="Unknown Author" w:date="2025-01-18T20:53:41Z">
        <w:r>
          <w:rPr>
            <w:b w:val="false"/>
            <w:bCs/>
          </w:rPr>
          <w:delText xml:space="preserve">Fraction of explained variance in predictions of the regression models was measured by </w:delText>
        </w:r>
      </w:del>
      <w:r>
        <w:rPr>
          <w:b w:val="false"/>
          <w:bCs/>
        </w:rPr>
        <w:t>pseudo-R</w:t>
      </w:r>
      <w:r>
        <w:rPr>
          <w:b w:val="false"/>
          <w:bCs/>
          <w:vertAlign w:val="superscript"/>
          <w:rPrChange w:id="0" w:author="Unknown Author" w:date="2025-01-18T20:53:49Z"/>
        </w:rPr>
        <w:t>2</w:t>
      </w:r>
      <w:r>
        <w:rPr>
          <w:b w:val="false"/>
          <w:bCs/>
        </w:rPr>
        <w:t xml:space="preserve">, </w:t>
      </w:r>
      <w:del w:id="161" w:author="Unknown Author" w:date="2025-01-18T20:54:02Z">
        <w:r>
          <w:rPr>
            <w:b w:val="false"/>
            <w:bCs/>
          </w:rPr>
          <w:delText>the regression model error was expressed as</w:delText>
        </w:r>
      </w:del>
      <w:r>
        <w:rPr>
          <w:b w:val="false"/>
          <w:bCs/>
        </w:rPr>
        <w:t xml:space="preserve"> MAE</w:t>
      </w:r>
      <w:ins w:id="162" w:author="Unknown Author" w:date="2025-01-18T20:54:07Z">
        <w:r>
          <w:rPr>
            <w:b w:val="false"/>
            <w:bCs/>
          </w:rPr>
          <w:t xml:space="preserve">, </w:t>
        </w:r>
      </w:ins>
      <w:ins w:id="163" w:author="Unknown Author" w:date="2025-01-18T20:54:07Z">
        <w:r>
          <w:rPr>
            <w:b w:val="false"/>
            <w:bCs/>
          </w:rPr>
          <w:t>and</w:t>
        </w:r>
      </w:ins>
      <w:del w:id="164" w:author="Unknown Author" w:date="2025-01-18T20:54:06Z">
        <w:r>
          <w:rPr>
            <w:b w:val="false"/>
            <w:bCs/>
          </w:rPr>
          <w:delText xml:space="preserve">. </w:delText>
        </w:r>
      </w:del>
      <w:r>
        <w:rPr>
          <w:b w:val="false"/>
          <w:bCs/>
        </w:rPr>
        <w:t>Spearman’s ρ coefficient</w:t>
      </w:r>
      <w:del w:id="165" w:author="Unknown Author" w:date="2025-01-18T20:54:15Z">
        <w:r>
          <w:rPr>
            <w:b w:val="false"/>
            <w:bCs/>
          </w:rPr>
          <w:delText>s</w:delText>
        </w:r>
      </w:del>
      <w:r>
        <w:rPr>
          <w:b w:val="false"/>
          <w:bCs/>
        </w:rPr>
        <w:t xml:space="preserve"> of correlation between the predicted and observed values</w:t>
      </w:r>
      <w:del w:id="166" w:author="Unknown Author" w:date="2025-01-18T20:54:24Z">
        <w:r>
          <w:rPr>
            <w:b w:val="false"/>
            <w:bCs/>
          </w:rPr>
          <w:delText xml:space="preserve"> were used to gauge calibration of the regression models</w:delText>
        </w:r>
      </w:del>
      <w:r>
        <w:rPr>
          <w:b w:val="false"/>
          <w:bCs/>
        </w:rPr>
        <w:t>. Importance of explanatory variables was estimated by absolute values of SHAP statistics (Shapley additive explanations) (29–31).</w:t>
      </w:r>
    </w:p>
    <w:p>
      <w:pPr>
        <w:pStyle w:val="MDPI21heading1"/>
        <w:rPr>
          <w:b w:val="false"/>
          <w:b w:val="false"/>
          <w:bCs/>
        </w:rPr>
      </w:pPr>
      <w:r>
        <w:rPr/>
      </w:r>
    </w:p>
    <w:p>
      <w:pPr>
        <w:pStyle w:val="MDPI21heading1"/>
        <w:rPr/>
      </w:pPr>
      <w:r>
        <w:rPr/>
        <w:t>3. Results</w:t>
      </w:r>
    </w:p>
    <w:p>
      <w:pPr>
        <w:pStyle w:val="MDPI21heading1"/>
        <w:rPr>
          <w:b w:val="false"/>
          <w:b w:val="false"/>
        </w:rPr>
      </w:pPr>
      <w:r>
        <w:rPr/>
        <w:br/>
      </w:r>
      <w:r>
        <w:rPr>
          <w:bCs/>
        </w:rPr>
        <w:t xml:space="preserve">Machine learning </w:t>
      </w:r>
      <w:del w:id="168" w:author="Unknown Author" w:date="2025-01-18T20:55:27Z">
        <w:r>
          <w:rPr>
            <w:bCs/>
          </w:rPr>
          <w:delText xml:space="preserve">based multi-modal </w:delText>
        </w:r>
      </w:del>
      <w:r>
        <w:rPr>
          <w:bCs/>
        </w:rPr>
        <w:t xml:space="preserve">modeling of lung function </w:t>
      </w:r>
      <w:del w:id="169" w:author="Unknown Author" w:date="2025-01-18T20:55:38Z">
        <w:r>
          <w:rPr>
            <w:bCs/>
          </w:rPr>
          <w:delText>impairment</w:delText>
        </w:r>
      </w:del>
      <w:ins w:id="170" w:author="Unknown Author" w:date="2025-01-18T20:55:38Z">
        <w:r>
          <w:rPr>
            <w:rFonts w:eastAsia="Times New Roman" w:cs="Times New Roman"/>
            <w:b/>
            <w:bCs/>
            <w:color w:val="000000"/>
            <w:kern w:val="0"/>
            <w:sz w:val="20"/>
            <w:szCs w:val="22"/>
            <w:lang w:val="en-US" w:eastAsia="de-DE" w:bidi="en-US"/>
          </w:rPr>
          <w:t>durging COVID-19 recovery</w:t>
        </w:r>
      </w:ins>
      <w:r>
        <w:rPr>
          <w:b w:val="false"/>
          <w:bCs/>
        </w:rPr>
        <w:t xml:space="preserve"> </w:t>
      </w:r>
      <w:r>
        <w:rPr>
          <w:b w:val="false"/>
        </w:rPr>
        <w:br/>
        <w:t xml:space="preserve">Among the investigated LFT abnormalities, solely reduced DLCO defined as values &lt; 80% of the patient’s reference </w:t>
      </w:r>
      <w:del w:id="171" w:author="Unknown Author" w:date="2025-01-18T21:05:35Z">
        <w:r>
          <w:rPr>
            <w:b w:val="false"/>
          </w:rPr>
          <w:delText>could be modeled</w:delText>
        </w:r>
      </w:del>
      <w:ins w:id="172" w:author="Unknown Author" w:date="2025-01-18T21:05:35Z">
        <w:r>
          <w:rPr>
            <w:rFonts w:eastAsia="Times New Roman" w:cs="Times New Roman"/>
            <w:b w:val="false"/>
            <w:color w:val="000000"/>
            <w:kern w:val="0"/>
            <w:sz w:val="20"/>
            <w:szCs w:val="22"/>
            <w:lang w:val="en-US" w:eastAsia="de-DE" w:bidi="en-US"/>
          </w:rPr>
          <w:t>was predicted</w:t>
        </w:r>
      </w:ins>
      <w:r>
        <w:rPr>
          <w:b w:val="false"/>
        </w:rPr>
        <w:t xml:space="preserve"> with satisfactory accuracy in the cross-validation setting independently of the machine learning algorithm (overall accuracy: 0.82 to 0.85, </w:t>
      </w:r>
      <w:del w:id="173" w:author="Unknown Author" w:date="2025-01-18T21:05:58Z">
        <w:r>
          <w:rPr>
            <w:b w:val="false"/>
          </w:rPr>
          <w:delText xml:space="preserve">Cohen’s </w:delText>
        </w:r>
      </w:del>
      <w:r>
        <w:rPr>
          <w:b w:val="false"/>
        </w:rPr>
        <w:t xml:space="preserve">κ: 0.45 to 0.5, AUC: 0.87 to 0.9). Low Brier score values for the models of </w:t>
      </w:r>
      <w:del w:id="174" w:author="Unknown Author" w:date="2025-01-18T21:06:25Z">
        <w:r>
          <w:rPr>
            <w:b w:val="false"/>
          </w:rPr>
          <w:delText>insufficient</w:delText>
        </w:r>
      </w:del>
      <w:ins w:id="175" w:author="Unknown Author" w:date="2025-01-18T21:06:25Z">
        <w:r>
          <w:rPr>
            <w:rFonts w:eastAsia="Times New Roman" w:cs="Times New Roman"/>
            <w:b w:val="false"/>
            <w:color w:val="000000"/>
            <w:kern w:val="0"/>
            <w:sz w:val="20"/>
            <w:szCs w:val="22"/>
            <w:lang w:val="en-US" w:eastAsia="de-DE" w:bidi="en-US"/>
          </w:rPr>
          <w:t>reduced</w:t>
        </w:r>
      </w:ins>
      <w:r>
        <w:rPr>
          <w:b w:val="false"/>
        </w:rPr>
        <w:t xml:space="preserve"> DLCO indicated good overall calibration (Brier score: 0.11 to 0.14</w:t>
      </w:r>
      <w:del w:id="176" w:author="Unknown Author" w:date="2025-01-18T21:34:36Z">
        <w:r>
          <w:rPr>
            <w:b w:val="false"/>
          </w:rPr>
          <w:delText>, Figure 1A</w:delText>
        </w:r>
      </w:del>
      <w:r>
        <w:rPr>
          <w:b w:val="false"/>
        </w:rPr>
        <w:t xml:space="preserve">). In turn, models of reduced FVC and FEV1 exhibited poor predictive performance in the cross-validation setting (overall accuracy: 0.72 to 0.81, </w:t>
      </w:r>
      <w:del w:id="177" w:author="Unknown Author" w:date="2025-01-18T21:06:45Z">
        <w:r>
          <w:rPr>
            <w:b w:val="false"/>
          </w:rPr>
          <w:delText>Cohen’s</w:delText>
        </w:r>
      </w:del>
      <w:r>
        <w:rPr>
          <w:b w:val="false"/>
        </w:rPr>
        <w:t xml:space="preserve"> κ: 0.094 to 0.17, AUC: 0.57 to 0.69, </w:t>
      </w:r>
      <w:ins w:id="178" w:author="Unknown Author" w:date="2025-01-18T21:34:38Z">
        <w:r>
          <w:rPr>
            <w:b w:val="false"/>
          </w:rPr>
          <w:t xml:space="preserve">Figure 1A, Table 1, </w:t>
        </w:r>
      </w:ins>
      <w:r>
        <w:rPr>
          <w:b w:val="false"/>
        </w:rPr>
        <w:t>Supplementary Figure S9).</w:t>
      </w:r>
    </w:p>
    <w:p>
      <w:pPr>
        <w:pStyle w:val="MDPI31text"/>
        <w:ind w:left="2608" w:hanging="0"/>
        <w:rPr>
          <w:iCs/>
          <w:del w:id="198" w:author="Unknown Author" w:date="2025-01-18T21:35:41Z"/>
        </w:rPr>
      </w:pPr>
      <w:r>
        <w:rPr/>
        <w:t xml:space="preserve">As in case of the LFT abnormalities, solely DLCO expressed as percentages of the patient’s reference was modeled with </w:t>
      </w:r>
      <w:del w:id="179" w:author="Unknown Author" w:date="2025-01-18T21:07:28Z">
        <w:r>
          <w:rPr/>
          <w:delText xml:space="preserve">sufficiently </w:delText>
        </w:r>
      </w:del>
      <w:r>
        <w:rPr/>
        <w:t xml:space="preserve">low error and substantial explanatory power in cross-validation with the Random Forest, GBM, and SVM algorithms (MAE: 11.6 to 12.5, </w:t>
      </w:r>
      <w:del w:id="180" w:author="Unknown Author" w:date="2025-01-18T21:10:29Z">
        <w:r>
          <w:rPr/>
          <w:delText>pseudo-</w:delText>
        </w:r>
      </w:del>
      <w:r>
        <w:rPr/>
        <w:t>R</w:t>
      </w:r>
      <w:r>
        <w:rPr>
          <w:vertAlign w:val="superscript"/>
          <w:rPrChange w:id="0" w:author="Unknown Author" w:date="2025-01-18T21:07:54Z"/>
        </w:rPr>
        <w:t>2</w:t>
      </w:r>
      <w:r>
        <w:rPr/>
        <w:t xml:space="preserve">: 0.26 to 0.34). Those models were also characterized by good calibration assessed by </w:t>
      </w:r>
      <w:del w:id="182" w:author="Unknown Author" w:date="2025-01-18T21:08:53Z">
        <w:r>
          <w:rPr/>
          <w:delText xml:space="preserve">Spearman’s ρ coefficients of </w:delText>
        </w:r>
      </w:del>
      <w:r>
        <w:rPr/>
        <w:t>correlation between the predicted and observed DLCO (</w:t>
      </w:r>
      <w:del w:id="183" w:author="Unknown Author" w:date="2025-01-18T21:08:24Z">
        <w:r>
          <w:rPr/>
          <w:delText xml:space="preserve">Spearman’s </w:delText>
        </w:r>
      </w:del>
      <w:r>
        <w:rPr/>
        <w:t>ρ: 0.55 to 0.59). By contrast, the neural network model of DLCO suffered from large error and l</w:t>
      </w:r>
      <w:del w:id="184" w:author="Unknown Author" w:date="2025-01-18T21:09:41Z">
        <w:r>
          <w:rPr/>
          <w:delText>ow fraction of explained variance</w:delText>
        </w:r>
      </w:del>
      <w:ins w:id="185" w:author="Unknown Author" w:date="2025-01-18T21:09:41Z">
        <w:r>
          <w:rPr>
            <w:rFonts w:eastAsia="Times New Roman" w:cs="Times New Roman"/>
            <w:color w:val="000000"/>
            <w:kern w:val="0"/>
            <w:sz w:val="20"/>
            <w:szCs w:val="22"/>
            <w:lang w:val="en-US" w:eastAsia="de-DE" w:bidi="en-US"/>
          </w:rPr>
          <w:t>poor explanatory peformance</w:t>
        </w:r>
      </w:ins>
      <w:r>
        <w:rPr/>
        <w:t xml:space="preserve"> in the cross-validation setting (MAE = 13.8, </w:t>
      </w:r>
      <w:del w:id="186" w:author="Unknown Author" w:date="2025-01-18T21:10:35Z">
        <w:r>
          <w:rPr/>
          <w:delText>pseudo-</w:delText>
        </w:r>
      </w:del>
      <w:r>
        <w:rPr/>
        <w:t>R</w:t>
      </w:r>
      <w:r>
        <w:rPr>
          <w:vertAlign w:val="superscript"/>
          <w:rPrChange w:id="0" w:author="Unknown Author" w:date="2025-01-18T21:09:56Z"/>
        </w:rPr>
        <w:t>2</w:t>
      </w:r>
      <w:r>
        <w:rPr/>
        <w:t xml:space="preserve"> = 0.043</w:t>
      </w:r>
      <w:del w:id="188" w:author="Unknown Author" w:date="2025-01-18T21:34:56Z">
        <w:r>
          <w:rPr/>
          <w:delText>, Figure 1B</w:delText>
        </w:r>
      </w:del>
      <w:r>
        <w:rPr/>
        <w:t xml:space="preserve">). </w:t>
      </w:r>
      <w:del w:id="189" w:author="Unknown Author" w:date="2025-01-18T21:10:05Z">
        <w:r>
          <w:rPr/>
          <w:delText>Analogically, n</w:delText>
        </w:r>
      </w:del>
      <w:ins w:id="190" w:author="Unknown Author" w:date="2025-01-18T21:10:05Z">
        <w:r>
          <w:rPr>
            <w:rFonts w:eastAsia="Times New Roman" w:cs="Times New Roman"/>
            <w:color w:val="000000"/>
            <w:kern w:val="0"/>
            <w:sz w:val="20"/>
            <w:szCs w:val="22"/>
            <w:lang w:val="en-US" w:eastAsia="de-DE" w:bidi="en-US"/>
          </w:rPr>
          <w:t>N</w:t>
        </w:r>
      </w:ins>
      <w:r>
        <w:rPr/>
        <w:t>o meaningful models of FVC or FEV1 could be developed with any of the machine learning algorithms (cross-validation, R</w:t>
      </w:r>
      <w:r>
        <w:rPr>
          <w:vertAlign w:val="superscript"/>
          <w:rPrChange w:id="0" w:author="Unknown Author" w:date="2025-01-18T21:10:22Z"/>
        </w:rPr>
        <w:t>2</w:t>
      </w:r>
      <w:r>
        <w:rPr/>
        <w:t xml:space="preserve">: -0.086 to -0.03, </w:t>
      </w:r>
      <w:ins w:id="192" w:author="Unknown Author" w:date="2025-01-18T21:34:59Z">
        <w:r>
          <w:rPr/>
          <w:t>Figure 1B</w:t>
        </w:r>
      </w:ins>
      <w:ins w:id="193" w:author="Unknown Author" w:date="2025-01-18T21:35:00Z">
        <w:r>
          <w:rPr/>
          <w:t xml:space="preserve">, </w:t>
        </w:r>
      </w:ins>
      <w:ins w:id="194" w:author="Unknown Author" w:date="2025-01-18T21:35:00Z">
        <w:r>
          <w:rPr/>
          <w:t xml:space="preserve">Table 2, </w:t>
        </w:r>
      </w:ins>
      <w:r>
        <w:rPr/>
        <w:t>Supplementary Figure S10).</w:t>
      </w:r>
      <w:ins w:id="195" w:author="Unknown Author" w:date="2025-01-18T21:11:32Z">
        <w:r>
          <w:rPr/>
          <w:br/>
        </w:r>
      </w:ins>
      <w:ins w:id="196" w:author="Unknown Author" w:date="2025-01-18T21:11:32Z">
        <w:r>
          <w:rPr/>
          <w:t>Abnormalities in lung CT quantified by the software (opacity, high opacity) and human radiologists (damage severity measured by CT severity score [CTSS], ground glass opacities [GGO], broncheictasis, reticulation) belonged to the 15 most influential explanatory variables for prediction of reduced DLCO by all four machine learning algorithms identified by Shapley additive explanations (Figure 2)</w:t>
        </w:r>
      </w:ins>
      <w:ins w:id="197" w:author="Unknown Author" w:date="2025-01-18T21:35:44Z">
        <w:r>
          <w:rPr/>
          <w:t>.</w:t>
        </w:r>
      </w:ins>
    </w:p>
    <w:p>
      <w:pPr>
        <w:pStyle w:val="MDPI31text"/>
        <w:ind w:left="2608" w:hanging="0"/>
        <w:rPr>
          <w:del w:id="200" w:author="Unknown Author" w:date="2025-01-18T21:35:41Z"/>
        </w:rPr>
      </w:pPr>
      <w:del w:id="199" w:author="Unknown Author" w:date="2025-01-18T21:35:41Z">
        <w:r>
          <w:rPr/>
          <w:delText xml:space="preserve">Explanatory variable importance for models of reduced DLCO measured by Shapley additive explanations are demonstrated in Figure 2. </w:delText>
        </w:r>
      </w:del>
    </w:p>
    <w:p>
      <w:pPr>
        <w:pStyle w:val="MDPI31text"/>
        <w:ind w:left="2608" w:hanging="0"/>
        <w:rPr>
          <w:iCs/>
        </w:rPr>
      </w:pPr>
      <w:del w:id="201" w:author="Unknown Author" w:date="2025-01-18T21:35:41Z">
        <w:r>
          <w:rPr/>
          <w:delText>The c</w:delText>
        </w:r>
      </w:del>
      <w:del w:id="202" w:author="Unknown Author" w:date="2025-01-18T21:35:41Z">
        <w:r>
          <w:rPr>
            <w:iCs/>
          </w:rPr>
          <w:delText xml:space="preserve">ross-validated performance of binary machine learning classifiers and regression machine learning models </w:delText>
        </w:r>
      </w:del>
      <w:del w:id="203" w:author="Unknown Author" w:date="2025-01-18T21:11:10Z">
        <w:r>
          <w:rPr>
            <w:iCs/>
          </w:rPr>
          <w:delText xml:space="preserve"> </w:delText>
        </w:r>
      </w:del>
      <w:del w:id="204" w:author="Unknown Author" w:date="2025-01-18T21:35:41Z">
        <w:r>
          <w:rPr>
            <w:iCs/>
          </w:rPr>
          <w:delText>at predicting lung function testing (LFT) abnormalities are shown in Table 1 and 2.</w:delText>
        </w:r>
      </w:del>
    </w:p>
    <w:p>
      <w:pPr>
        <w:pStyle w:val="MDPI31text"/>
        <w:ind w:left="2608" w:hanging="0"/>
        <w:rPr>
          <w:del w:id="206" w:author="Unknown Author" w:date="2025-01-18T21:40:20Z"/>
        </w:rPr>
      </w:pPr>
      <w:del w:id="205" w:author="Unknown Author" w:date="2025-01-18T21:40:20Z">
        <w:r>
          <w:rPr/>
        </w:r>
      </w:del>
    </w:p>
    <w:p>
      <w:pPr>
        <w:pStyle w:val="MDPI31text"/>
        <w:ind w:left="2608" w:hanging="0"/>
        <w:rPr/>
      </w:pPr>
      <w:r>
        <w:rPr/>
      </w:r>
    </w:p>
    <w:p>
      <w:pPr>
        <w:pStyle w:val="MDPI31text"/>
        <w:ind w:left="2608" w:hanging="0"/>
        <w:rPr>
          <w:b/>
          <w:b/>
          <w:bCs/>
        </w:rPr>
      </w:pPr>
      <w:del w:id="207" w:author="Unknown Author" w:date="2025-01-18T21:40:39Z">
        <w:r>
          <w:rPr>
            <w:b/>
            <w:bCs/>
          </w:rPr>
          <w:delText xml:space="preserve">Rating of CT structural lung damage by human </w:delText>
        </w:r>
      </w:del>
      <w:ins w:id="208" w:author="Unknown Author" w:date="2025-01-18T21:40:44Z">
        <w:r>
          <w:rPr>
            <w:b/>
            <w:bCs/>
          </w:rPr>
          <w:t xml:space="preserve">Human-determined </w:t>
        </w:r>
      </w:ins>
      <w:r>
        <w:rPr>
          <w:b/>
          <w:bCs/>
        </w:rPr>
        <w:t xml:space="preserve">CTSS or </w:t>
      </w:r>
      <w:ins w:id="209" w:author="Unknown Author" w:date="2025-01-18T21:42:58Z">
        <w:r>
          <w:rPr>
            <w:b/>
            <w:bCs/>
          </w:rPr>
          <w:t>softwa</w:t>
        </w:r>
      </w:ins>
      <w:ins w:id="210" w:author="Unknown Author" w:date="2025-01-18T21:43:00Z">
        <w:r>
          <w:rPr>
            <w:b/>
            <w:bCs/>
          </w:rPr>
          <w:t>re</w:t>
        </w:r>
      </w:ins>
      <w:del w:id="211" w:author="Unknown Author" w:date="2025-01-18T21:42:57Z">
        <w:r>
          <w:rPr>
            <w:b/>
            <w:bCs/>
          </w:rPr>
          <w:delText>AI</w:delText>
        </w:r>
      </w:del>
      <w:r>
        <w:rPr>
          <w:b/>
          <w:bCs/>
        </w:rPr>
        <w:t xml:space="preserve">-determined density quantification </w:t>
      </w:r>
      <w:ins w:id="212" w:author="Unknown Author" w:date="2025-01-18T21:40:56Z">
        <w:r>
          <w:rPr>
            <w:b/>
            <w:bCs/>
          </w:rPr>
          <w:t>as standalone ma</w:t>
        </w:r>
      </w:ins>
      <w:ins w:id="213" w:author="Unknown Author" w:date="2025-01-18T21:41:00Z">
        <w:r>
          <w:rPr>
            <w:b/>
            <w:bCs/>
          </w:rPr>
          <w:t>rkers of</w:t>
        </w:r>
      </w:ins>
      <w:del w:id="214" w:author="Unknown Author" w:date="2025-01-18T21:40:55Z">
        <w:r>
          <w:rPr>
            <w:b/>
            <w:bCs/>
          </w:rPr>
          <w:delText>and</w:delText>
        </w:r>
      </w:del>
      <w:r>
        <w:rPr>
          <w:b/>
          <w:bCs/>
        </w:rPr>
        <w:t xml:space="preserve"> lung function impairment</w:t>
      </w:r>
    </w:p>
    <w:p>
      <w:pPr>
        <w:pStyle w:val="MDPI31text"/>
        <w:rPr/>
      </w:pPr>
      <w:r>
        <w:rPr/>
        <w:t>Human-determined CTSS (difference of medians</w:t>
      </w:r>
      <w:ins w:id="215" w:author="Unknown Author" w:date="2025-01-18T21:36:45Z">
        <w:r>
          <w:rPr/>
          <w:t xml:space="preserve"> </w:t>
        </w:r>
      </w:ins>
      <w:ins w:id="216" w:author="Unknown Author" w:date="2025-01-18T21:36:45Z">
        <w:r>
          <w:rPr/>
          <w:t>[</w:t>
        </w:r>
      </w:ins>
      <w:ins w:id="217" w:author="Unknown Author" w:date="2025-01-18T21:37:01Z">
        <w:r>
          <w:rPr>
            <w:rFonts w:eastAsia="Times New Roman" w:cs="Times New Roman" w:ascii="Palatino Linotype" w:hAnsi="Palatino Linotype"/>
          </w:rPr>
          <w:t>Δ</w:t>
        </w:r>
      </w:ins>
      <w:ins w:id="218" w:author="Unknown Author" w:date="2025-01-18T21:37:01Z">
        <w:r>
          <w:rPr>
            <w:rFonts w:eastAsia="Times New Roman" w:cs="Times New Roman"/>
          </w:rPr>
          <w:t>]</w:t>
        </w:r>
      </w:ins>
      <w:r>
        <w:rPr/>
        <w:t xml:space="preserve">: 9 points, p &lt; 0.001, effect size: r = 0.57), </w:t>
      </w:r>
      <w:ins w:id="219" w:author="Unknown Author" w:date="2025-01-18T21:43:04Z">
        <w:r>
          <w:rPr/>
          <w:t>software</w:t>
        </w:r>
      </w:ins>
      <w:del w:id="220" w:author="Unknown Author" w:date="2025-01-18T21:43:03Z">
        <w:r>
          <w:rPr/>
          <w:delText>AI</w:delText>
        </w:r>
      </w:del>
      <w:r>
        <w:rPr/>
        <w:t>-determined opacity (</w:t>
      </w:r>
      <w:ins w:id="221" w:author="Unknown Author" w:date="2025-01-18T21:37:18Z">
        <w:r>
          <w:rPr>
            <w:rFonts w:eastAsia="Times New Roman" w:cs="Times New Roman" w:ascii="Palatino Linotype" w:hAnsi="Palatino Linotype"/>
          </w:rPr>
          <w:t>Δ</w:t>
        </w:r>
      </w:ins>
      <w:del w:id="222" w:author="Unknown Author" w:date="2025-01-18T21:37:18Z">
        <w:r>
          <w:rPr>
            <w:rFonts w:eastAsia="Times New Roman" w:cs="Times New Roman" w:ascii="Palatino Linotype" w:hAnsi="Palatino Linotype"/>
          </w:rPr>
          <w:delText>difference of medians</w:delText>
        </w:r>
      </w:del>
      <w:r>
        <w:rPr/>
        <w:t>: 1.3% of the lung, p &lt; 0.001, effect size: r = 0.63) and high opacity (</w:t>
      </w:r>
      <w:ins w:id="223" w:author="Unknown Author" w:date="2025-01-18T21:37:39Z">
        <w:r>
          <w:rPr>
            <w:rFonts w:eastAsia="Times New Roman" w:cs="Times New Roman" w:ascii="Palatino Linotype" w:hAnsi="Palatino Linotype"/>
          </w:rPr>
          <w:t>Δ</w:t>
        </w:r>
      </w:ins>
      <w:del w:id="224" w:author="Unknown Author" w:date="2025-01-18T21:37:39Z">
        <w:r>
          <w:rPr>
            <w:rFonts w:eastAsia="Times New Roman" w:cs="Times New Roman" w:ascii="Palatino Linotype" w:hAnsi="Palatino Linotype"/>
          </w:rPr>
          <w:delText>difference of medians</w:delText>
        </w:r>
      </w:del>
      <w:r>
        <w:rPr/>
        <w:t>: 0.063</w:t>
      </w:r>
      <w:ins w:id="225" w:author="Unknown Author" w:date="2025-01-18T21:37:53Z">
        <w:r>
          <w:rPr/>
          <w:t xml:space="preserve">% </w:t>
        </w:r>
      </w:ins>
      <w:ins w:id="226" w:author="Unknown Author" w:date="2025-01-18T21:37:53Z">
        <w:r>
          <w:rPr/>
          <w:t>of the lung</w:t>
        </w:r>
      </w:ins>
      <w:r>
        <w:rPr/>
        <w:t>, p &lt; 0.001</w:t>
      </w:r>
      <w:del w:id="227" w:author="Unknown Author" w:date="2025-01-18T21:38:06Z">
        <w:r>
          <w:rPr/>
          <w:delText>% of the lung</w:delText>
        </w:r>
      </w:del>
      <w:r>
        <w:rPr/>
        <w:t xml:space="preserve">, effect size: r = 0.58) were significantly higher in observations with </w:t>
      </w:r>
      <w:ins w:id="228" w:author="Unknown Author" w:date="2025-01-18T21:38:30Z">
        <w:r>
          <w:rPr/>
          <w:t xml:space="preserve">reduced </w:t>
        </w:r>
      </w:ins>
      <w:r>
        <w:rPr/>
        <w:t xml:space="preserve">DLCO </w:t>
      </w:r>
      <w:del w:id="229" w:author="Unknown Author" w:date="2025-01-18T21:38:41Z">
        <w:r>
          <w:rPr/>
          <w:delText>&lt; 80% of the patient’s reference</w:delText>
        </w:r>
      </w:del>
      <w:r>
        <w:rPr/>
        <w:t xml:space="preserve"> than in the remaining data points</w:t>
      </w:r>
      <w:ins w:id="230" w:author="Unknown Author" w:date="2025-01-18T21:38:59Z">
        <w:r>
          <w:rPr/>
          <w:t xml:space="preserve"> </w:t>
        </w:r>
      </w:ins>
      <w:ins w:id="231" w:author="Unknown Author" w:date="2025-01-18T21:39:00Z">
        <w:r>
          <w:rPr/>
          <w:t>with large effect sizes</w:t>
        </w:r>
      </w:ins>
      <w:del w:id="232" w:author="Unknown Author" w:date="2025-01-18T21:39:11Z">
        <w:r>
          <w:rPr/>
          <w:delText xml:space="preserve">. The effect size of those differences was large </w:delText>
        </w:r>
      </w:del>
      <w:del w:id="233" w:author="Unknown Author" w:date="2025-01-18T21:41:30Z">
        <w:r>
          <w:rPr/>
          <w:delText>(</w:delText>
        </w:r>
      </w:del>
      <w:del w:id="234" w:author="Unknown Author" w:date="2025-01-18T21:39:08Z">
        <w:r>
          <w:rPr/>
          <w:delText xml:space="preserve">see </w:delText>
        </w:r>
      </w:del>
      <w:del w:id="235" w:author="Unknown Author" w:date="2025-01-18T21:41:30Z">
        <w:r>
          <w:rPr/>
          <w:delText xml:space="preserve">Figure 3). </w:delText>
        </w:r>
      </w:del>
      <w:ins w:id="236" w:author="Unknown Author" w:date="2025-01-18T21:41:37Z">
        <w:r>
          <w:rPr/>
          <w:br/>
        </w:r>
      </w:ins>
      <w:ins w:id="237" w:author="Unknown Author" w:date="2025-01-18T21:42:45Z">
        <w:r>
          <w:rPr/>
          <w:t xml:space="preserve">In a ROC analysis, </w:t>
        </w:r>
      </w:ins>
      <w:ins w:id="238" w:author="Unknown Author" w:date="2025-01-18T21:43:12Z">
        <w:r>
          <w:rPr/>
          <w:t xml:space="preserve">software determined opacity with a cutoff </w:t>
        </w:r>
      </w:ins>
      <w:ins w:id="239" w:author="Unknown Author" w:date="2025-01-18T21:43:12Z">
        <w:r>
          <w:rPr>
            <w:rFonts w:eastAsia="Times New Roman" w:cs="Times New Roman"/>
            <w:color w:val="000000"/>
            <w:kern w:val="0"/>
            <w:sz w:val="20"/>
            <w:szCs w:val="22"/>
            <w:lang w:val="en-US" w:eastAsia="de-DE" w:bidi="en-US"/>
          </w:rPr>
          <w:t xml:space="preserve">of 0.12% </w:t>
        </w:r>
      </w:ins>
      <w:ins w:id="240" w:author="Unknown Author" w:date="2025-01-18T21:43:12Z">
        <w:r>
          <w:rPr>
            <w:rFonts w:eastAsia="Times New Roman" w:cs="Times New Roman"/>
            <w:color w:val="000000"/>
            <w:kern w:val="0"/>
            <w:sz w:val="20"/>
            <w:szCs w:val="22"/>
            <w:lang w:val="en-US" w:eastAsia="de-DE" w:bidi="en-US"/>
          </w:rPr>
          <w:t xml:space="preserve">of the lung exhibited substantially better AUC and sensitivity at detection of reduced DLCO (AUC: </w:t>
        </w:r>
      </w:ins>
      <w:ins w:id="241" w:author="Unknown Author" w:date="2025-01-18T21:43:12Z">
        <w:r>
          <w:rPr>
            <w:rFonts w:eastAsia="Times New Roman" w:cs="Times New Roman"/>
            <w:b w:val="false"/>
            <w:i w:val="false"/>
            <w:strike w:val="false"/>
            <w:dstrike w:val="false"/>
            <w:outline w:val="false"/>
            <w:shadow w:val="false"/>
            <w:color w:val="000000"/>
            <w:kern w:val="0"/>
            <w:sz w:val="20"/>
            <w:szCs w:val="22"/>
            <w:u w:val="none"/>
            <w:em w:val="none"/>
            <w:lang w:val="en-US" w:eastAsia="de-DE" w:bidi="en-US"/>
          </w:rPr>
          <w:t>0.81, sensitivity: 0.81, specificity: 0.69) than software-determined high opacity (cutoff: 0.002% of the lung, AUC: 0.79, sensitivity: 0.8, specificity: 0.68) and human-quantified lung damage (CTSS; cutoff: 4 points, AUC: 0.78, sensitivity: 0.78, specificity: 0.68, Figure 3, Table 3).</w:t>
        </w:r>
      </w:ins>
      <w:del w:id="242" w:author="Unknown Author" w:date="2025-01-18T21:41:56Z">
        <w:r>
          <w:rPr>
            <w:rFonts w:eastAsia="Times New Roman" w:cs="Times New Roman"/>
            <w:b w:val="false"/>
            <w:i w:val="false"/>
            <w:strike w:val="false"/>
            <w:dstrike w:val="false"/>
            <w:outline w:val="false"/>
            <w:shadow w:val="false"/>
            <w:color w:val="000000"/>
            <w:kern w:val="0"/>
            <w:sz w:val="20"/>
            <w:szCs w:val="22"/>
            <w:u w:val="none"/>
            <w:em w:val="none"/>
            <w:lang w:val="en-US" w:eastAsia="de-DE" w:bidi="en-US"/>
          </w:rPr>
          <w:delText>Table 3 shows the detection of reduced DLCO &lt; 80% reference value by AI-determined opacity and high opacity, and human-determined CT severity score.</w:delText>
        </w:r>
      </w:del>
    </w:p>
    <w:p>
      <w:pPr>
        <w:pStyle w:val="MDPI31text"/>
        <w:rPr/>
      </w:pPr>
      <w:r>
        <w:rPr/>
      </w:r>
    </w:p>
    <w:p>
      <w:pPr>
        <w:pStyle w:val="MDPI22heading2"/>
        <w:spacing w:before="240" w:after="60"/>
        <w:rPr/>
      </w:pPr>
      <w:r>
        <w:rPr/>
        <w:t>3.2. Figures, Tables and Schemes</w:t>
      </w:r>
    </w:p>
    <w:p>
      <w:pPr>
        <w:pStyle w:val="MDPI21heading1"/>
        <w:ind w:left="0" w:hanging="0"/>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t>Figure 1. Evaluation of performance of machine learning models of DLCO during COVID-19 convalescence.</w:t>
      </w:r>
    </w:p>
    <w:p>
      <w:pPr>
        <w:pStyle w:val="MDPI21heading1"/>
        <w:rPr/>
      </w:pPr>
      <w:r>
        <w:rPr/>
      </w:r>
    </w:p>
    <w:p>
      <w:pPr>
        <w:pStyle w:val="MDPI21heading1"/>
        <w:rPr/>
      </w:pPr>
      <w:r>
        <w:rPr/>
        <w:drawing>
          <wp:anchor behindDoc="0" distT="0" distB="0" distL="114300" distR="114300" simplePos="0" locked="0" layoutInCell="0" allowOverlap="1" relativeHeight="4">
            <wp:simplePos x="0" y="0"/>
            <wp:positionH relativeFrom="page">
              <wp:posOffset>1470660</wp:posOffset>
            </wp:positionH>
            <wp:positionV relativeFrom="paragraph">
              <wp:posOffset>635</wp:posOffset>
            </wp:positionV>
            <wp:extent cx="5943600" cy="7594600"/>
            <wp:effectExtent l="0" t="0" r="0" b="0"/>
            <wp:wrapTight wrapText="bothSides">
              <wp:wrapPolygon edited="0">
                <wp:start x="-5" y="0"/>
                <wp:lineTo x="-5" y="21547"/>
                <wp:lineTo x="21522" y="21547"/>
                <wp:lineTo x="21522" y="0"/>
                <wp:lineTo x="-5" y="0"/>
              </wp:wrapPolygon>
            </wp:wrapTight>
            <wp:docPr id="2" name="Image1" descr="Figure 2: Evaluation of performance of machine learning models of diffusion capacity for CO during COVID-19 conval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Evaluation of performance of machine learning models of diffusion capacity for CO during COVID-19 convalescence."/>
                    <pic:cNvPicPr>
                      <a:picLocks noChangeAspect="1" noChangeArrowheads="1"/>
                    </pic:cNvPicPr>
                  </pic:nvPicPr>
                  <pic:blipFill>
                    <a:blip r:embed="rId3"/>
                    <a:stretch>
                      <a:fillRect/>
                    </a:stretch>
                  </pic:blipFill>
                  <pic:spPr bwMode="auto">
                    <a:xfrm>
                      <a:off x="0" y="0"/>
                      <a:ext cx="5943600" cy="7594600"/>
                    </a:xfrm>
                    <a:prstGeom prst="rect">
                      <a:avLst/>
                    </a:prstGeom>
                  </pic:spPr>
                </pic:pic>
              </a:graphicData>
            </a:graphic>
          </wp:anchor>
        </w:drawing>
      </w:r>
    </w:p>
    <w:p>
      <w:pPr>
        <w:pStyle w:val="MDPI21heading1"/>
        <w:rPr>
          <w:b w:val="false"/>
          <w:b w:val="false"/>
          <w:bCs/>
        </w:rPr>
      </w:pPr>
      <w:r>
        <w:rPr>
          <w:b w:val="false"/>
          <w:bCs/>
        </w:rPr>
        <w:t>(A) Four machine learning classification models of insufficient diffusion capacity for carbon monoxide (</w:t>
      </w:r>
      <w:ins w:id="243" w:author="Unknown Author" w:date="2025-01-18T21:20:59Z">
        <w:r>
          <w:rPr>
            <w:b w:val="false"/>
            <w:bCs/>
          </w:rPr>
          <w:t>D</w:t>
        </w:r>
      </w:ins>
      <w:ins w:id="244" w:author="Unknown Author" w:date="2025-01-18T21:21:00Z">
        <w:r>
          <w:rPr>
            <w:b w:val="false"/>
            <w:bCs/>
          </w:rPr>
          <w:t xml:space="preserve">LCO </w:t>
        </w:r>
      </w:ins>
      <w:r>
        <w:rPr>
          <w:b w:val="false"/>
          <w:bCs/>
        </w:rPr>
        <w:t xml:space="preserve">&lt; 80% of reference value: n = 94, total observations: n = 420) employing </w:t>
      </w:r>
      <w:del w:id="245" w:author="Unknown Author" w:date="2025-01-18T21:12:57Z">
        <w:r>
          <w:rPr>
            <w:b w:val="false"/>
            <w:bCs/>
          </w:rPr>
          <w:delText>computed tomography</w:delText>
        </w:r>
      </w:del>
      <w:ins w:id="246" w:author="Unknown Author" w:date="2025-01-18T21:19:00Z">
        <w:r>
          <w:rPr>
            <w:b w:val="false"/>
            <w:bCs/>
          </w:rPr>
          <w:t xml:space="preserve">time after COVID-19 diagnosis, </w:t>
        </w:r>
      </w:ins>
      <w:ins w:id="247" w:author="Unknown Author" w:date="2025-01-18T21:12:57Z">
        <w:r>
          <w:rPr>
            <w:rFonts w:eastAsia="Times New Roman" w:cs="Times New Roman"/>
            <w:b w:val="false"/>
            <w:bCs/>
            <w:color w:val="000000"/>
            <w:kern w:val="0"/>
            <w:sz w:val="20"/>
            <w:szCs w:val="22"/>
            <w:lang w:val="en-US" w:eastAsia="de-DE" w:bidi="en-US"/>
          </w:rPr>
          <w:t>CT</w:t>
        </w:r>
      </w:ins>
      <w:r>
        <w:rPr>
          <w:b w:val="false"/>
          <w:bCs/>
        </w:rPr>
        <w:t xml:space="preserve"> readouts, demographic and clinical explanatory variables were trained. Their performance was evaluated in the entire data set and 10-repeats 10-fold cross-validation with overall accuracy metric, Cohen’s κ as a measure of concordance between predicted and observed outcome, and Brier score as a </w:t>
      </w:r>
      <w:ins w:id="248" w:author="Unknown Author" w:date="2025-01-18T21:14:21Z">
        <w:r>
          <w:rPr>
            <w:b w:val="false"/>
            <w:bCs/>
          </w:rPr>
          <w:t xml:space="preserve">calibration </w:t>
        </w:r>
      </w:ins>
      <w:r>
        <w:rPr>
          <w:b w:val="false"/>
          <w:bCs/>
        </w:rPr>
        <w:t>measure</w:t>
      </w:r>
      <w:del w:id="249" w:author="Unknown Author" w:date="2025-01-18T21:14:27Z">
        <w:r>
          <w:rPr>
            <w:b w:val="false"/>
            <w:bCs/>
          </w:rPr>
          <w:delText xml:space="preserve"> of model’s calibration</w:delText>
        </w:r>
      </w:del>
      <w:r>
        <w:rPr>
          <w:b w:val="false"/>
          <w:bCs/>
        </w:rPr>
        <w:t xml:space="preserve">. Left: numeric performance measures of the models (open circles: the entire data set, filled circles: cross-validation); point sizes and point labels represent overall model accuracy, the dashed lines visualize values of </w:t>
      </w:r>
      <w:del w:id="250" w:author="Unknown Author" w:date="2025-01-18T21:14:48Z">
        <w:r>
          <w:rPr>
            <w:b w:val="false"/>
            <w:bCs/>
          </w:rPr>
          <w:delText xml:space="preserve">Cohen’s </w:delText>
        </w:r>
      </w:del>
      <w:r>
        <w:rPr>
          <w:b w:val="false"/>
          <w:bCs/>
        </w:rPr>
        <w:t>κ and Brier score expected for prediction of insufficient DLCO be chance. Right: receiver-operating characteristic curves for predictions in cross-validation folds, numeric statistics are displayed in the plot. Numbers of complete observations and observations wit</w:t>
      </w:r>
      <w:ins w:id="251" w:author="Unknown Author" w:date="2025-01-18T21:15:04Z">
        <w:r>
          <w:rPr>
            <w:b w:val="false"/>
            <w:bCs/>
          </w:rPr>
          <w:t>h</w:t>
        </w:r>
      </w:ins>
      <w:del w:id="252" w:author="Unknown Author" w:date="2025-01-18T21:15:04Z">
        <w:r>
          <w:rPr>
            <w:b w:val="false"/>
            <w:bCs/>
          </w:rPr>
          <w:delText>j</w:delText>
        </w:r>
      </w:del>
      <w:r>
        <w:rPr>
          <w:b w:val="false"/>
          <w:bCs/>
        </w:rPr>
        <w:t xml:space="preserve"> DLCO insufficiency (‘events’) are displayed in the plot captions.</w:t>
      </w:r>
    </w:p>
    <w:p>
      <w:pPr>
        <w:pStyle w:val="MDPI21heading1"/>
        <w:rPr>
          <w:b w:val="false"/>
          <w:b w:val="false"/>
          <w:bCs/>
        </w:rPr>
      </w:pPr>
      <w:r>
        <w:rPr>
          <w:b w:val="false"/>
          <w:bCs/>
        </w:rPr>
        <w:t xml:space="preserve">(B) Four machine learning regression models of </w:t>
      </w:r>
      <w:del w:id="253" w:author="Unknown Author" w:date="2025-01-18T21:18:45Z">
        <w:r>
          <w:rPr>
            <w:b w:val="false"/>
            <w:bCs/>
          </w:rPr>
          <w:delText>diffusion capacity for carbon monoxide</w:delText>
        </w:r>
      </w:del>
      <w:ins w:id="254" w:author="Unknown Author" w:date="2025-01-18T21:18:45Z">
        <w:r>
          <w:rPr>
            <w:rFonts w:eastAsia="Times New Roman" w:cs="Times New Roman"/>
            <w:b w:val="false"/>
            <w:bCs/>
            <w:color w:val="000000"/>
            <w:kern w:val="0"/>
            <w:sz w:val="20"/>
            <w:szCs w:val="22"/>
            <w:lang w:val="en-US" w:eastAsia="de-DE" w:bidi="en-US"/>
          </w:rPr>
          <w:t>DLCO</w:t>
        </w:r>
      </w:ins>
      <w:r>
        <w:rPr>
          <w:b w:val="false"/>
          <w:bCs/>
        </w:rPr>
        <w:t xml:space="preserve"> (percentage of reference values, total observations: n = 420) employing </w:t>
      </w:r>
      <w:ins w:id="255" w:author="Unknown Author" w:date="2025-01-18T21:19:27Z">
        <w:r>
          <w:rPr>
            <w:b w:val="false"/>
            <w:bCs/>
          </w:rPr>
          <w:t xml:space="preserve">time after COVID-19 diagnosis, </w:t>
        </w:r>
      </w:ins>
      <w:del w:id="256" w:author="Unknown Author" w:date="2025-01-18T21:20:02Z">
        <w:r>
          <w:rPr>
            <w:b w:val="false"/>
            <w:bCs/>
          </w:rPr>
          <w:delText>computed tomography</w:delText>
        </w:r>
      </w:del>
      <w:ins w:id="257" w:author="Unknown Author" w:date="2025-01-18T21:20:02Z">
        <w:r>
          <w:rPr>
            <w:rFonts w:eastAsia="Times New Roman" w:cs="Times New Roman"/>
            <w:b w:val="false"/>
            <w:bCs/>
            <w:color w:val="000000"/>
            <w:kern w:val="0"/>
            <w:sz w:val="20"/>
            <w:szCs w:val="22"/>
            <w:lang w:val="en-US" w:eastAsia="de-DE" w:bidi="en-US"/>
          </w:rPr>
          <w:t>CT</w:t>
        </w:r>
      </w:ins>
      <w:r>
        <w:rPr>
          <w:b w:val="false"/>
          <w:bCs/>
        </w:rPr>
        <w:t xml:space="preserve"> readouts, demographic and clinical explanatory variables were trained. Their performance was evaluated in the entire data set and 10-repeats 10-fold cross-validation with R</w:t>
      </w:r>
      <w:del w:id="258" w:author="Unknown Author" w:date="2025-01-18T21:20:21Z">
        <w:r>
          <w:rPr>
            <w:b w:val="false"/>
            <w:bCs/>
          </w:rPr>
          <w:delText>^</w:delText>
        </w:r>
      </w:del>
      <w:r>
        <w:rPr>
          <w:b w:val="false"/>
          <w:bCs/>
          <w:vertAlign w:val="superscript"/>
          <w:rPrChange w:id="0" w:author="Unknown Author" w:date="2025-01-18T21:20:27Z"/>
        </w:rPr>
        <w:t>2</w:t>
      </w:r>
      <w:r>
        <w:rPr>
          <w:b w:val="false"/>
          <w:bCs/>
        </w:rPr>
        <w:t xml:space="preserve"> as a measure of explained variation, mean absolute error, and</w:t>
      </w:r>
      <w:del w:id="260" w:author="Unknown Author" w:date="2025-01-18T21:21:32Z">
        <w:r>
          <w:rPr>
            <w:b w:val="false"/>
            <w:bCs/>
          </w:rPr>
          <w:delText xml:space="preserve"> ρ</w:delText>
        </w:r>
      </w:del>
      <w:r>
        <w:rPr>
          <w:b w:val="false"/>
          <w:bCs/>
        </w:rPr>
        <w:t xml:space="preserve"> Spearman’s</w:t>
      </w:r>
      <w:ins w:id="261" w:author="Unknown Author" w:date="2025-01-18T21:21:35Z">
        <w:r>
          <w:rPr>
            <w:b w:val="false"/>
            <w:bCs/>
          </w:rPr>
          <w:t xml:space="preserve"> ρ</w:t>
        </w:r>
      </w:ins>
      <w:r>
        <w:rPr>
          <w:b w:val="false"/>
          <w:bCs/>
        </w:rPr>
        <w:t xml:space="preserve"> coefficient of correlation between the predicted and observed values. Bubble plot: numeric performance measures of the model (open circles: the entire data set, filled circles: cross-validation); point sizes and point labels represent values of ρ</w:t>
      </w:r>
      <w:del w:id="262" w:author="Unknown Author" w:date="2025-01-18T21:22:50Z">
        <w:r>
          <w:rPr>
            <w:b w:val="false"/>
            <w:bCs/>
          </w:rPr>
          <w:delText xml:space="preserve"> correlation coefficient</w:delText>
        </w:r>
      </w:del>
      <w:r>
        <w:rPr>
          <w:b w:val="false"/>
          <w:bCs/>
        </w:rPr>
        <w:t xml:space="preserve">, the dashed line visualizes </w:t>
      </w:r>
      <w:ins w:id="263" w:author="Unknown Author" w:date="2025-01-18T21:22:04Z">
        <w:r>
          <w:rPr>
            <w:b w:val="false"/>
            <w:bCs/>
          </w:rPr>
          <w:t xml:space="preserve">the </w:t>
        </w:r>
      </w:ins>
      <w:r>
        <w:rPr>
          <w:b w:val="false"/>
          <w:bCs/>
        </w:rPr>
        <w:t>R</w:t>
      </w:r>
      <w:del w:id="264" w:author="Unknown Author" w:date="2025-01-18T21:22:06Z">
        <w:r>
          <w:rPr>
            <w:b w:val="false"/>
            <w:bCs/>
          </w:rPr>
          <w:delText>^</w:delText>
        </w:r>
      </w:del>
      <w:r>
        <w:rPr>
          <w:b w:val="false"/>
          <w:bCs/>
          <w:vertAlign w:val="superscript"/>
          <w:rPrChange w:id="0" w:author="Unknown Author" w:date="2025-01-18T21:22:09Z"/>
        </w:rPr>
        <w:t>2</w:t>
      </w:r>
      <w:r>
        <w:rPr>
          <w:b w:val="false"/>
          <w:bCs/>
        </w:rPr>
        <w:t xml:space="preserve"> 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w:t>
      </w:r>
      <w:del w:id="266" w:author="Unknown Author" w:date="2025-01-18T21:23:59Z">
        <w:r>
          <w:rPr>
            <w:b w:val="false"/>
            <w:bCs/>
          </w:rPr>
          <w:delText xml:space="preserve">Spearman’s </w:delText>
        </w:r>
      </w:del>
      <w:r>
        <w:rPr>
          <w:b w:val="false"/>
          <w:bCs/>
        </w:rPr>
        <w:t xml:space="preserve">ρ </w:t>
      </w:r>
      <w:ins w:id="267" w:author="Unknown Author" w:date="2025-01-18T21:24:08Z">
        <w:r>
          <w:rPr>
            <w:b w:val="false"/>
            <w:bCs/>
          </w:rPr>
          <w:t>values</w:t>
        </w:r>
      </w:ins>
      <w:del w:id="268" w:author="Unknown Author" w:date="2025-01-18T21:24:19Z">
        <w:r>
          <w:rPr>
            <w:b w:val="false"/>
            <w:bCs/>
          </w:rPr>
          <w:delText xml:space="preserve">coeffficients of correlation between the predicted and observed values </w:delText>
        </w:r>
      </w:del>
      <w:r>
        <w:rPr>
          <w:b w:val="false"/>
          <w:bCs/>
        </w:rPr>
        <w:t>are displayed in the plot captions.</w:t>
      </w:r>
    </w:p>
    <w:p>
      <w:pPr>
        <w:pStyle w:val="MDPI21heading1"/>
        <w:rPr/>
      </w:pPr>
      <w:r>
        <w:rPr>
          <w:b w:val="false"/>
          <w:bCs/>
        </w:rPr>
        <w:t>DLCO: diffusion capacity for carbon monoxide, CV: cross-validation; AUC: are under the receiver-operating characteristic curve; Se: sensitivity; Sp: specificity; MAE: mean absolute error; GBM: gradient boosted machines; SVM radial: support vector machines with radial kernel.</w:t>
      </w:r>
    </w:p>
    <w:p>
      <w:pPr>
        <w:pStyle w:val="MDPI21heading1"/>
        <w:rPr/>
      </w:pPr>
      <w:r>
        <w:rPr/>
        <w:t> </w:t>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t>Figure 2. Explanatory variable importance for models of reduced DLCO measured by Shapley additive explanations.</w:t>
      </w:r>
    </w:p>
    <w:p>
      <w:pPr>
        <w:pStyle w:val="MDPI21heading1"/>
        <w:rPr/>
      </w:pPr>
      <w:r>
        <w:rPr/>
        <w:drawing>
          <wp:anchor behindDoc="0" distT="0" distB="0" distL="114300" distR="0" simplePos="0" locked="0" layoutInCell="0" allowOverlap="1" relativeHeight="5">
            <wp:simplePos x="0" y="0"/>
            <wp:positionH relativeFrom="margin">
              <wp:align>right</wp:align>
            </wp:positionH>
            <wp:positionV relativeFrom="paragraph">
              <wp:posOffset>334010</wp:posOffset>
            </wp:positionV>
            <wp:extent cx="5943600" cy="6934835"/>
            <wp:effectExtent l="0" t="0" r="0" b="0"/>
            <wp:wrapTight wrapText="bothSides">
              <wp:wrapPolygon edited="0">
                <wp:start x="-5" y="0"/>
                <wp:lineTo x="-5" y="21520"/>
                <wp:lineTo x="21522" y="21520"/>
                <wp:lineTo x="21522" y="0"/>
                <wp:lineTo x="-5" y="0"/>
              </wp:wrapPolygon>
            </wp:wrapTight>
            <wp:docPr id="3" name="Image2" descr="Figure 3: Explanatory variable importance for models of insufficient diffusion capacity for carbon monoxide measured by Shapley additive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lanatory variable importance for models of insufficient diffusion capacity for carbon monoxide measured by Shapley additive explanations."/>
                    <pic:cNvPicPr>
                      <a:picLocks noChangeAspect="1" noChangeArrowheads="1"/>
                    </pic:cNvPicPr>
                  </pic:nvPicPr>
                  <pic:blipFill>
                    <a:blip r:embed="rId4"/>
                    <a:stretch>
                      <a:fillRect/>
                    </a:stretch>
                  </pic:blipFill>
                  <pic:spPr bwMode="auto">
                    <a:xfrm>
                      <a:off x="0" y="0"/>
                      <a:ext cx="5943600" cy="6934835"/>
                    </a:xfrm>
                    <a:prstGeom prst="rect">
                      <a:avLst/>
                    </a:prstGeom>
                  </pic:spPr>
                </pic:pic>
              </a:graphicData>
            </a:graphic>
          </wp:anchor>
        </w:drawing>
      </w:r>
    </w:p>
    <w:p>
      <w:pPr>
        <w:pStyle w:val="MDPI21heading1"/>
        <w:rPr/>
      </w:pPr>
      <w:r>
        <w:rPr/>
      </w:r>
    </w:p>
    <w:p>
      <w:pPr>
        <w:pStyle w:val="MDPI21heading1"/>
        <w:rPr>
          <w:b w:val="false"/>
          <w:b w:val="false"/>
          <w:bCs/>
        </w:rPr>
      </w:pPr>
      <w:r>
        <w:rPr>
          <w:b w:val="false"/>
          <w:bCs/>
        </w:rPr>
        <w:t xml:space="preserve">Importance of explanatory variables for the machine learning models of reduced DLCO (&lt; 80% of reference) was investigated by Shapley additive explanations (SHAP). Absolute SHAP values for explanatory variables with the 15 </w:t>
      </w:r>
      <w:del w:id="269" w:author="Unknown Author" w:date="2025-01-18T21:26:06Z">
        <w:r>
          <w:rPr>
            <w:b w:val="false"/>
            <w:bCs/>
          </w:rPr>
          <w:delText>largest mean SHAP values</w:delText>
        </w:r>
      </w:del>
      <w:ins w:id="270" w:author="Unknown Author" w:date="2025-01-18T21:26:06Z">
        <w:r>
          <w:rPr>
            <w:rFonts w:eastAsia="Times New Roman" w:cs="Times New Roman"/>
            <w:b w:val="false"/>
            <w:bCs/>
            <w:color w:val="000000"/>
            <w:kern w:val="0"/>
            <w:sz w:val="20"/>
            <w:szCs w:val="22"/>
            <w:lang w:val="en-US" w:eastAsia="de-DE" w:bidi="en-US"/>
          </w:rPr>
          <w:t>most influential variables</w:t>
        </w:r>
      </w:ins>
      <w:r>
        <w:rPr>
          <w:b w:val="false"/>
          <w:bCs/>
        </w:rPr>
        <w:t xml:space="preserve"> are presented in violin plots. Points represent single observations, point colors code for minimum/maximum scaled value of the explanatory variable. Explanatory variables obtained via computed tomography are highlighted with bold font in the Y axes.</w:t>
        <w:br/>
        <w:t>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pPr>
        <w:pStyle w:val="MDPI21heading1"/>
        <w:rPr/>
      </w:pPr>
      <w:r>
        <w:rPr/>
        <w:t> </w:t>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r>
    </w:p>
    <w:p>
      <w:pPr>
        <w:pStyle w:val="MDPI21heading1"/>
        <w:rPr/>
      </w:pPr>
      <w:r>
        <w:rPr/>
        <w:t>Figure 3. Detection of DLCO insufficiency by human- and artificial intelligence-determined CT readouts of severity of structural lung damage.</w:t>
      </w:r>
    </w:p>
    <w:p>
      <w:pPr>
        <w:pStyle w:val="MDPI21heading1"/>
        <w:rPr/>
      </w:pPr>
      <w:r>
        <w:rPr/>
      </w:r>
    </w:p>
    <w:p>
      <w:pPr>
        <w:pStyle w:val="MDPI21heading1"/>
        <w:rPr/>
      </w:pPr>
      <w:r>
        <w:rPr/>
        <w:drawing>
          <wp:anchor behindDoc="0" distT="0" distB="0" distL="114300" distR="114300" simplePos="0" locked="0" layoutInCell="0" allowOverlap="1" relativeHeight="6">
            <wp:simplePos x="0" y="0"/>
            <wp:positionH relativeFrom="column">
              <wp:posOffset>772160</wp:posOffset>
            </wp:positionH>
            <wp:positionV relativeFrom="paragraph">
              <wp:posOffset>635</wp:posOffset>
            </wp:positionV>
            <wp:extent cx="5943600" cy="6934835"/>
            <wp:effectExtent l="0" t="0" r="0" b="0"/>
            <wp:wrapTight wrapText="bothSides">
              <wp:wrapPolygon edited="0">
                <wp:start x="-5" y="0"/>
                <wp:lineTo x="-5" y="21520"/>
                <wp:lineTo x="21522" y="21520"/>
                <wp:lineTo x="21522" y="0"/>
                <wp:lineTo x="-5" y="0"/>
              </wp:wrapPolygon>
            </wp:wrapTight>
            <wp:docPr id="4" name="Image3" descr="Figure 4: Detection of DLCO insufficiency by human- and artificial intelligence-determined CT readouts of severity of structural lung 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Detection of DLCO insufficiency by human- and artificial intelligence-determined CT readouts of severity of structural lung damage."/>
                    <pic:cNvPicPr>
                      <a:picLocks noChangeAspect="1" noChangeArrowheads="1"/>
                    </pic:cNvPicPr>
                  </pic:nvPicPr>
                  <pic:blipFill>
                    <a:blip r:embed="rId5"/>
                    <a:stretch>
                      <a:fillRect/>
                    </a:stretch>
                  </pic:blipFill>
                  <pic:spPr bwMode="auto">
                    <a:xfrm>
                      <a:off x="0" y="0"/>
                      <a:ext cx="5943600" cy="6934835"/>
                    </a:xfrm>
                    <a:prstGeom prst="rect">
                      <a:avLst/>
                    </a:prstGeom>
                  </pic:spPr>
                </pic:pic>
              </a:graphicData>
            </a:graphic>
          </wp:anchor>
        </w:drawing>
      </w:r>
    </w:p>
    <w:p>
      <w:pPr>
        <w:pStyle w:val="MDPI21heading1"/>
        <w:rPr>
          <w:b w:val="false"/>
          <w:b w:val="false"/>
          <w:bCs/>
        </w:rPr>
      </w:pPr>
      <w:del w:id="271" w:author="Unknown Author" w:date="2025-01-18T21:59:36Z">
        <w:r>
          <w:rPr>
            <w:b w:val="false"/>
            <w:bCs/>
          </w:rPr>
          <w:delText xml:space="preserve">Human- and AI-determined CT readouts of structural lung damage were identified as influential explanatory variables at prediction of insufficiency of DLCO (&lt; 80%) by </w:delText>
        </w:r>
      </w:del>
      <w:ins w:id="272" w:author="Unknown Author" w:date="2025-01-18T21:59:40Z">
        <w:r>
          <w:rPr>
            <w:b w:val="false"/>
            <w:bCs/>
          </w:rPr>
          <w:commentReference w:id="8"/>
        </w:r>
      </w:ins>
      <w:del w:id="273" w:author="Unknown Author" w:date="2025-01-18T21:59:36Z">
        <w:r>
          <w:rPr>
            <w:b w:val="false"/>
            <w:bCs/>
          </w:rPr>
          <w:delText>machine learning.</w:delText>
        </w:r>
      </w:del>
    </w:p>
    <w:p>
      <w:pPr>
        <w:pStyle w:val="MDPI21heading1"/>
        <w:rPr>
          <w:b w:val="false"/>
          <w:b w:val="false"/>
          <w:bCs/>
        </w:rPr>
      </w:pPr>
      <w:r>
        <w:rPr>
          <w:b w:val="false"/>
          <w:bCs/>
        </w:rPr>
        <w:t xml:space="preserve">(A) Values of the radiological readouts of lung damage severity were compared between data points with and without insufficient diffusion capacity for carbon monoxide by </w:t>
      </w:r>
      <w:del w:id="274" w:author="Unknown Author" w:date="2025-01-18T22:16:47Z">
        <w:r>
          <w:rPr>
            <w:b w:val="false"/>
            <w:bCs/>
          </w:rPr>
          <w:delText>Mann-Whitney</w:delText>
        </w:r>
      </w:del>
      <w:ins w:id="275" w:author="Unknown Author" w:date="2025-01-18T22:16:47Z">
        <w:commentRangeStart w:id="9"/>
        <w:r>
          <w:rPr>
            <w:rFonts w:eastAsia="Times New Roman" w:cs="Times New Roman"/>
            <w:b w:val="false"/>
            <w:bCs/>
            <w:color w:val="000000"/>
            <w:kern w:val="0"/>
            <w:sz w:val="20"/>
            <w:szCs w:val="22"/>
            <w:lang w:val="en-US" w:eastAsia="de-DE" w:bidi="en-US"/>
          </w:rPr>
          <w:t>blocked bootstrap</w:t>
        </w:r>
      </w:ins>
      <w:r>
        <w:rPr>
          <w:b w:val="false"/>
          <w:bCs/>
        </w:rPr>
        <w:t xml:space="preserve"> test</w:t>
      </w:r>
      <w:ins w:id="276" w:author="Unknown Author" w:date="2025-01-18T22:17:04Z">
        <w:r>
          <w:rPr>
            <w:b w:val="false"/>
            <w:bCs/>
          </w:rPr>
        </w:r>
      </w:ins>
      <w:commentRangeEnd w:id="9"/>
      <w:r>
        <w:commentReference w:id="9"/>
      </w:r>
      <w:r>
        <w:rPr>
          <w:b w:val="false"/>
          <w:bCs/>
        </w:rPr>
        <w:t xml:space="preserve">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axis.</w:t>
      </w:r>
    </w:p>
    <w:p>
      <w:pPr>
        <w:pStyle w:val="MDPI21heading1"/>
        <w:rPr>
          <w:b w:val="false"/>
          <w:b w:val="false"/>
          <w:bCs/>
        </w:rPr>
      </w:pPr>
      <w:r>
        <w:rPr>
          <w:b w:val="false"/>
          <w:bCs/>
        </w:rPr>
        <w:t>(B) Quality of detection of insufficient diffusion capacity for carbon monoxide with the radiological readouts of lung damage severity was assessed by receiver-operating characteristic (ROC) analysis. ROC curves are shown, the optimal cutoffs of the severity readuts determined by Youden’s criterion are represented by points with numbers. Sensitivity, specificity at the optimal cutoff, and area under the curve statistic with 95% confidence interval are displayed in the plots.</w:t>
      </w:r>
    </w:p>
    <w:p>
      <w:pPr>
        <w:pStyle w:val="MDPI21heading1"/>
        <w:rPr/>
      </w:pPr>
      <w:r>
        <w:rPr>
          <w:b w:val="false"/>
          <w:bCs/>
        </w:rPr>
        <w:t>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pPr>
        <w:pStyle w:val="MDPI21heading1"/>
        <w:ind w:left="0" w:hanging="0"/>
        <w:rPr/>
      </w:pPr>
      <w:r>
        <w:rPr/>
      </w:r>
    </w:p>
    <w:p>
      <w:pPr>
        <w:pStyle w:val="MDPI21heading1"/>
        <w:rPr/>
      </w:pPr>
      <w:r>
        <w:rPr/>
      </w:r>
    </w:p>
    <w:p>
      <w:pPr>
        <w:pStyle w:val="Normal"/>
        <w:spacing w:lineRule="auto" w:line="480"/>
        <w:rPr>
          <w:rFonts w:ascii="Times New Roman" w:hAnsi="Times New Roman"/>
          <w:lang w:val="en-GB"/>
        </w:rPr>
      </w:pPr>
      <w:r>
        <w:rPr>
          <w:rFonts w:ascii="Times New Roman" w:hAnsi="Times New Roman"/>
          <w:b/>
          <w:lang w:val="en-GB"/>
        </w:rPr>
        <w:t>Tables:</w:t>
      </w:r>
    </w:p>
    <w:p>
      <w:pPr>
        <w:pStyle w:val="TableCaption"/>
        <w:rPr>
          <w:rFonts w:ascii="Palatino Linotype" w:hAnsi="Palatino Linotype"/>
          <w:i w:val="false"/>
          <w:i w:val="false"/>
          <w:iCs/>
          <w:sz w:val="20"/>
          <w:szCs w:val="20"/>
        </w:rPr>
      </w:pPr>
      <w:r>
        <w:rPr>
          <w:rFonts w:ascii="Times New Roman" w:hAnsi="Times New Roman"/>
          <w:b/>
          <w:lang w:val="en-GB"/>
        </w:rPr>
        <w:t xml:space="preserve"> </w:t>
      </w:r>
      <w:r>
        <w:rPr>
          <w:rFonts w:ascii="Palatino Linotype" w:hAnsi="Palatino Linotype"/>
          <w:i w:val="false"/>
          <w:iCs/>
          <w:sz w:val="20"/>
          <w:szCs w:val="20"/>
        </w:rPr>
        <w:t>Table 1: Cross-validated performance of binary machine learning classifiers at predicting lung function testing (LFT) abnormalities.</w:t>
      </w:r>
    </w:p>
    <w:tbl>
      <w:tblPr>
        <w:tblStyle w:val="Table"/>
        <w:tblW w:w="10092"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1529"/>
        <w:gridCol w:w="1759"/>
        <w:gridCol w:w="1137"/>
        <w:gridCol w:w="1131"/>
        <w:gridCol w:w="1134"/>
        <w:gridCol w:w="1137"/>
        <w:gridCol w:w="1132"/>
        <w:gridCol w:w="1131"/>
      </w:tblGrid>
      <w:tr>
        <w:trPr>
          <w:tblHeader w:val="true"/>
          <w:trHeight w:val="360" w:hRule="atLeast"/>
        </w:trPr>
        <w:tc>
          <w:tcPr>
            <w:tcW w:w="152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b/>
                <w:kern w:val="0"/>
                <w:sz w:val="24"/>
                <w:szCs w:val="24"/>
                <w:lang w:val="en-US" w:eastAsia="en-US" w:bidi="ar-SA"/>
              </w:rPr>
              <w:t>Response</w:t>
            </w:r>
            <w:r>
              <w:rPr>
                <w:rFonts w:eastAsia="Arial" w:cs="Arial"/>
                <w:b/>
                <w:kern w:val="0"/>
                <w:sz w:val="24"/>
                <w:szCs w:val="24"/>
                <w:vertAlign w:val="superscript"/>
                <w:lang w:val="en-US" w:eastAsia="en-US" w:bidi="ar-SA"/>
              </w:rPr>
              <w:t>a</w:t>
            </w:r>
          </w:p>
        </w:tc>
        <w:tc>
          <w:tcPr>
            <w:tcW w:w="175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b/>
                <w:kern w:val="0"/>
                <w:sz w:val="24"/>
                <w:szCs w:val="24"/>
                <w:lang w:val="en-US" w:eastAsia="en-US" w:bidi="ar-SA"/>
              </w:rPr>
              <w:t>Algorithm</w:t>
            </w:r>
            <w:r>
              <w:rPr>
                <w:rFonts w:eastAsia="Arial" w:cs="Arial"/>
                <w:b/>
                <w:kern w:val="0"/>
                <w:sz w:val="24"/>
                <w:szCs w:val="24"/>
                <w:vertAlign w:val="superscript"/>
                <w:lang w:val="en-US" w:eastAsia="en-US" w:bidi="ar-SA"/>
              </w:rPr>
              <w:t>b</w:t>
            </w:r>
          </w:p>
        </w:tc>
        <w:tc>
          <w:tcPr>
            <w:tcW w:w="113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sz w:val="24"/>
                <w:szCs w:val="24"/>
                <w:lang w:val="en-US" w:eastAsia="en-US" w:bidi="ar-SA"/>
              </w:rPr>
            </w:pPr>
            <w:r>
              <w:rPr>
                <w:rFonts w:eastAsia="Arial" w:cs="Arial"/>
                <w:b/>
                <w:kern w:val="0"/>
                <w:sz w:val="24"/>
                <w:szCs w:val="24"/>
                <w:lang w:val="en-US" w:eastAsia="en-US" w:bidi="ar-SA"/>
              </w:rPr>
              <w:t>Overall accuracy</w:t>
            </w:r>
            <w:r>
              <w:rPr>
                <w:rFonts w:eastAsia="Arial" w:cs="Arial"/>
                <w:b/>
                <w:kern w:val="0"/>
                <w:sz w:val="24"/>
                <w:szCs w:val="24"/>
                <w:vertAlign w:val="superscript"/>
                <w:lang w:val="en-US" w:eastAsia="en-US" w:bidi="ar-SA"/>
              </w:rPr>
              <w:t>c</w:t>
            </w:r>
          </w:p>
        </w:tc>
        <w:tc>
          <w:tcPr>
            <w:tcW w:w="113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sz w:val="24"/>
                <w:szCs w:val="24"/>
                <w:lang w:val="en-US" w:eastAsia="en-US" w:bidi="ar-SA"/>
              </w:rPr>
            </w:pPr>
            <w:r>
              <w:rPr>
                <w:rFonts w:eastAsia="Arial" w:cs="Arial"/>
                <w:b/>
                <w:kern w:val="0"/>
                <w:sz w:val="24"/>
                <w:szCs w:val="24"/>
                <w:lang w:val="en-US" w:eastAsia="en-US" w:bidi="ar-SA"/>
              </w:rPr>
              <w:t>κ</w:t>
            </w:r>
            <w:r>
              <w:rPr>
                <w:rFonts w:eastAsia="Arial" w:cs="Arial"/>
                <w:b/>
                <w:kern w:val="0"/>
                <w:sz w:val="24"/>
                <w:szCs w:val="24"/>
                <w:vertAlign w:val="superscript"/>
                <w:lang w:val="en-US" w:eastAsia="en-US" w:bidi="ar-SA"/>
              </w:rPr>
              <w:t>d</w:t>
            </w:r>
          </w:p>
        </w:tc>
        <w:tc>
          <w:tcPr>
            <w:tcW w:w="1134"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b/>
                <w:kern w:val="0"/>
                <w:sz w:val="20"/>
                <w:szCs w:val="20"/>
                <w:lang w:val="en-US" w:eastAsia="en-US" w:bidi="ar-SA"/>
              </w:rPr>
              <w:t>Brier score</w:t>
            </w:r>
          </w:p>
        </w:tc>
        <w:tc>
          <w:tcPr>
            <w:tcW w:w="113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sz w:val="24"/>
                <w:szCs w:val="24"/>
                <w:lang w:val="en-US" w:eastAsia="en-US" w:bidi="ar-SA"/>
              </w:rPr>
            </w:pPr>
            <w:r>
              <w:rPr>
                <w:rFonts w:eastAsia="Arial" w:cs="Arial"/>
                <w:b/>
                <w:kern w:val="0"/>
                <w:sz w:val="24"/>
                <w:szCs w:val="24"/>
                <w:lang w:val="en-US" w:eastAsia="en-US" w:bidi="ar-SA"/>
              </w:rPr>
              <w:t>AUC</w:t>
            </w:r>
            <w:r>
              <w:rPr>
                <w:rFonts w:eastAsia="Arial" w:cs="Arial"/>
                <w:b/>
                <w:kern w:val="0"/>
                <w:sz w:val="24"/>
                <w:szCs w:val="24"/>
                <w:vertAlign w:val="superscript"/>
                <w:lang w:val="en-US" w:eastAsia="en-US" w:bidi="ar-SA"/>
              </w:rPr>
              <w:t>e</w:t>
            </w:r>
          </w:p>
        </w:tc>
        <w:tc>
          <w:tcPr>
            <w:tcW w:w="1132"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b/>
                <w:kern w:val="0"/>
                <w:sz w:val="20"/>
                <w:szCs w:val="20"/>
                <w:lang w:val="en-US" w:eastAsia="en-US" w:bidi="ar-SA"/>
              </w:rPr>
              <w:t>Sensitivity</w:t>
            </w:r>
          </w:p>
        </w:tc>
        <w:tc>
          <w:tcPr>
            <w:tcW w:w="113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b/>
                <w:kern w:val="0"/>
                <w:sz w:val="20"/>
                <w:szCs w:val="20"/>
                <w:lang w:val="en-US" w:eastAsia="en-US" w:bidi="ar-SA"/>
              </w:rPr>
              <w:t>Specificity</w:t>
            </w:r>
          </w:p>
        </w:tc>
      </w:tr>
      <w:tr>
        <w:trPr>
          <w:trHeight w:val="360" w:hRule="atLeast"/>
        </w:trPr>
        <w:tc>
          <w:tcPr>
            <w:tcW w:w="1529" w:type="dxa"/>
            <w:vMerge w:val="restart"/>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DLCO &lt; 80%</w:t>
            </w:r>
          </w:p>
        </w:tc>
        <w:tc>
          <w:tcPr>
            <w:tcW w:w="1759"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Random Forest</w:t>
            </w:r>
          </w:p>
        </w:tc>
        <w:tc>
          <w:tcPr>
            <w:tcW w:w="113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0.85</w:t>
            </w:r>
          </w:p>
        </w:tc>
        <w:tc>
          <w:tcPr>
            <w:tcW w:w="113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0.480</w:t>
            </w:r>
          </w:p>
        </w:tc>
        <w:tc>
          <w:tcPr>
            <w:tcW w:w="1134"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0.11</w:t>
            </w:r>
          </w:p>
        </w:tc>
        <w:tc>
          <w:tcPr>
            <w:tcW w:w="113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0.90</w:t>
            </w:r>
          </w:p>
        </w:tc>
        <w:tc>
          <w:tcPr>
            <w:tcW w:w="1132"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0.53</w:t>
            </w:r>
          </w:p>
        </w:tc>
        <w:tc>
          <w:tcPr>
            <w:tcW w:w="113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0.94</w:t>
            </w:r>
          </w:p>
        </w:tc>
      </w:tr>
      <w:tr>
        <w:trPr>
          <w:trHeight w:val="360" w:hRule="atLeast"/>
        </w:trPr>
        <w:tc>
          <w:tcPr>
            <w:tcW w:w="1529"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Neural network</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0.85</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0.500</w:t>
            </w:r>
          </w:p>
        </w:tc>
        <w:tc>
          <w:tcPr>
            <w:tcW w:w="113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0.14</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0.88</w:t>
            </w:r>
          </w:p>
        </w:tc>
        <w:tc>
          <w:tcPr>
            <w:tcW w:w="11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0.60</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0.91</w:t>
            </w:r>
          </w:p>
        </w:tc>
      </w:tr>
      <w:tr>
        <w:trPr>
          <w:trHeight w:val="360" w:hRule="atLeast"/>
        </w:trPr>
        <w:tc>
          <w:tcPr>
            <w:tcW w:w="1529"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SVM radial</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0.82</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0.450</w:t>
            </w:r>
          </w:p>
        </w:tc>
        <w:tc>
          <w:tcPr>
            <w:tcW w:w="113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0.13</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0.87</w:t>
            </w:r>
          </w:p>
        </w:tc>
        <w:tc>
          <w:tcPr>
            <w:tcW w:w="11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0.58</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0.89</w:t>
            </w:r>
          </w:p>
        </w:tc>
      </w:tr>
      <w:tr>
        <w:trPr>
          <w:trHeight w:val="360" w:hRule="atLeast"/>
        </w:trPr>
        <w:tc>
          <w:tcPr>
            <w:tcW w:w="1529"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GBM</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0.84</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0.470</w:t>
            </w:r>
          </w:p>
        </w:tc>
        <w:tc>
          <w:tcPr>
            <w:tcW w:w="113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0.12</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0.90</w:t>
            </w:r>
          </w:p>
        </w:tc>
        <w:tc>
          <w:tcPr>
            <w:tcW w:w="11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0.53</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0.93</w:t>
            </w:r>
          </w:p>
        </w:tc>
      </w:tr>
      <w:tr>
        <w:trPr>
          <w:trHeight w:val="360" w:hRule="atLeast"/>
        </w:trPr>
        <w:tc>
          <w:tcPr>
            <w:tcW w:w="1529"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FVC &lt; 80%</w:t>
            </w:r>
          </w:p>
        </w:tc>
        <w:tc>
          <w:tcPr>
            <w:tcW w:w="17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Random Forest</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0.79</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0.110</w:t>
            </w:r>
          </w:p>
        </w:tc>
        <w:tc>
          <w:tcPr>
            <w:tcW w:w="113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0.16</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0.69</w:t>
            </w:r>
          </w:p>
        </w:tc>
        <w:tc>
          <w:tcPr>
            <w:tcW w:w="11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0.14</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0.95</w:t>
            </w:r>
          </w:p>
        </w:tc>
      </w:tr>
      <w:tr>
        <w:trPr>
          <w:trHeight w:val="360" w:hRule="atLeast"/>
        </w:trPr>
        <w:tc>
          <w:tcPr>
            <w:tcW w:w="1529"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Neural network</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0.72</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0.094</w:t>
            </w:r>
          </w:p>
        </w:tc>
        <w:tc>
          <w:tcPr>
            <w:tcW w:w="113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0.25</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0.58</w:t>
            </w:r>
          </w:p>
        </w:tc>
        <w:tc>
          <w:tcPr>
            <w:tcW w:w="11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0.27</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0.83</w:t>
            </w:r>
          </w:p>
        </w:tc>
      </w:tr>
      <w:tr>
        <w:trPr>
          <w:trHeight w:val="360" w:hRule="atLeast"/>
        </w:trPr>
        <w:tc>
          <w:tcPr>
            <w:tcW w:w="1529"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SVM radial</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0.78</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0.120</w:t>
            </w:r>
          </w:p>
        </w:tc>
        <w:tc>
          <w:tcPr>
            <w:tcW w:w="113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0.16</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0.68</w:t>
            </w:r>
          </w:p>
        </w:tc>
        <w:tc>
          <w:tcPr>
            <w:tcW w:w="11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0.19</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0.92</w:t>
            </w:r>
          </w:p>
        </w:tc>
      </w:tr>
      <w:tr>
        <w:trPr>
          <w:trHeight w:val="360" w:hRule="atLeast"/>
        </w:trPr>
        <w:tc>
          <w:tcPr>
            <w:tcW w:w="1529"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GBM</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0.78</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0.150</w:t>
            </w:r>
          </w:p>
        </w:tc>
        <w:tc>
          <w:tcPr>
            <w:tcW w:w="113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0.17</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0.67</w:t>
            </w:r>
          </w:p>
        </w:tc>
        <w:tc>
          <w:tcPr>
            <w:tcW w:w="11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0.21</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0.92</w:t>
            </w:r>
          </w:p>
        </w:tc>
      </w:tr>
      <w:tr>
        <w:trPr>
          <w:trHeight w:val="360" w:hRule="atLeast"/>
        </w:trPr>
        <w:tc>
          <w:tcPr>
            <w:tcW w:w="1529" w:type="dxa"/>
            <w:vMerge w:val="restart"/>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FEV1 &lt; 80%</w:t>
            </w:r>
          </w:p>
        </w:tc>
        <w:tc>
          <w:tcPr>
            <w:tcW w:w="17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Random Forest</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0.80</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0.120</w:t>
            </w:r>
          </w:p>
        </w:tc>
        <w:tc>
          <w:tcPr>
            <w:tcW w:w="113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0.15</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0.64</w:t>
            </w:r>
          </w:p>
        </w:tc>
        <w:tc>
          <w:tcPr>
            <w:tcW w:w="11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0.15</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0.95</w:t>
            </w:r>
          </w:p>
        </w:tc>
      </w:tr>
      <w:tr>
        <w:trPr>
          <w:trHeight w:val="360" w:hRule="atLeast"/>
        </w:trPr>
        <w:tc>
          <w:tcPr>
            <w:tcW w:w="1529" w:type="dxa"/>
            <w:vMerge w:val="continue"/>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Neural network</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0.75</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0.110</w:t>
            </w:r>
          </w:p>
        </w:tc>
        <w:tc>
          <w:tcPr>
            <w:tcW w:w="113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0.21</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0.57</w:t>
            </w:r>
          </w:p>
        </w:tc>
        <w:tc>
          <w:tcPr>
            <w:tcW w:w="11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0.26</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0.86</w:t>
            </w:r>
          </w:p>
        </w:tc>
      </w:tr>
      <w:tr>
        <w:trPr>
          <w:trHeight w:val="360" w:hRule="atLeast"/>
        </w:trPr>
        <w:tc>
          <w:tcPr>
            <w:tcW w:w="1529"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SVM radial</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0.80</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0.130</w:t>
            </w:r>
          </w:p>
        </w:tc>
        <w:tc>
          <w:tcPr>
            <w:tcW w:w="113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0.16</w:t>
            </w:r>
          </w:p>
        </w:tc>
        <w:tc>
          <w:tcPr>
            <w:tcW w:w="113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0.59</w:t>
            </w:r>
          </w:p>
        </w:tc>
        <w:tc>
          <w:tcPr>
            <w:tcW w:w="11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0.18</w:t>
            </w:r>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0.94</w:t>
            </w:r>
          </w:p>
        </w:tc>
      </w:tr>
      <w:tr>
        <w:trPr>
          <w:trHeight w:val="360" w:hRule="atLeast"/>
        </w:trPr>
        <w:tc>
          <w:tcPr>
            <w:tcW w:w="1529" w:type="dxa"/>
            <w:vMerge w:val="continue"/>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9"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GBM</w:t>
            </w:r>
          </w:p>
        </w:tc>
        <w:tc>
          <w:tcPr>
            <w:tcW w:w="113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0.81</w:t>
            </w:r>
          </w:p>
        </w:tc>
        <w:tc>
          <w:tcPr>
            <w:tcW w:w="113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0.170</w:t>
            </w:r>
          </w:p>
        </w:tc>
        <w:tc>
          <w:tcPr>
            <w:tcW w:w="1134"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0.16</w:t>
            </w:r>
          </w:p>
        </w:tc>
        <w:tc>
          <w:tcPr>
            <w:tcW w:w="113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0.61</w:t>
            </w:r>
          </w:p>
        </w:tc>
        <w:tc>
          <w:tcPr>
            <w:tcW w:w="1132"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0.21</w:t>
            </w:r>
          </w:p>
        </w:tc>
        <w:tc>
          <w:tcPr>
            <w:tcW w:w="113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0.94</w:t>
            </w:r>
          </w:p>
        </w:tc>
      </w:tr>
      <w:tr>
        <w:trPr>
          <w:trHeight w:val="360" w:hRule="atLeast"/>
        </w:trPr>
        <w:tc>
          <w:tcPr>
            <w:tcW w:w="10090" w:type="dxa"/>
            <w:gridSpan w:val="8"/>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a</w:t>
            </w:r>
            <w:r>
              <w:rPr>
                <w:rFonts w:eastAsia="Arial" w:cs="Arial"/>
                <w:kern w:val="0"/>
                <w:sz w:val="24"/>
                <w:szCs w:val="24"/>
                <w:lang w:val="en-US" w:eastAsia="en-US" w:bidi="ar-SA"/>
              </w:rPr>
              <w:t>LFT: lung function testing, DLCO: diffusion capacity for CO, FVC: forced vital capacity; FEV1: forced expiratory volume in one second.</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b</w:t>
            </w:r>
            <w:r>
              <w:rPr>
                <w:rFonts w:eastAsia="Arial" w:cs="Arial"/>
                <w:kern w:val="0"/>
                <w:sz w:val="24"/>
                <w:szCs w:val="24"/>
                <w:lang w:val="en-US" w:eastAsia="en-US" w:bidi="ar-SA"/>
              </w:rPr>
              <w:t>SVM: support vector machines with radial kernel; GBM: gradient boosted machines.</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c</w:t>
            </w:r>
            <w:r>
              <w:rPr>
                <w:rFonts w:eastAsia="Arial" w:cs="Arial"/>
                <w:kern w:val="0"/>
                <w:sz w:val="24"/>
                <w:szCs w:val="24"/>
                <w:lang w:val="en-US" w:eastAsia="en-US" w:bidi="ar-SA"/>
              </w:rPr>
              <w:t>Ratio of correct predictions to the total observation number.</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d</w:t>
            </w:r>
            <w:r>
              <w:rPr>
                <w:rFonts w:eastAsia="Arial" w:cs="Arial"/>
                <w:kern w:val="0"/>
                <w:sz w:val="24"/>
                <w:szCs w:val="24"/>
                <w:lang w:val="en-US" w:eastAsia="en-US" w:bidi="ar-SA"/>
              </w:rPr>
              <w:t>Cohen κ statistic of inter-rater reliability between the predicted and observed outcome.</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e</w:t>
            </w:r>
            <w:r>
              <w:rPr>
                <w:rFonts w:eastAsia="Arial" w:cs="Arial"/>
                <w:kern w:val="0"/>
                <w:sz w:val="24"/>
                <w:szCs w:val="24"/>
                <w:lang w:val="en-US" w:eastAsia="en-US" w:bidi="ar-SA"/>
              </w:rPr>
              <w:t>AUC: are under the receiver-operating characteristic curve.</w:t>
            </w:r>
          </w:p>
        </w:tc>
      </w:tr>
    </w:tbl>
    <w:p>
      <w:pPr>
        <w:pStyle w:val="Normal"/>
        <w:rPr/>
      </w:pPr>
      <w:r>
        <w:rPr/>
      </w:r>
      <w:r>
        <w:br w:type="page"/>
      </w:r>
    </w:p>
    <w:p>
      <w:pPr>
        <w:pStyle w:val="TableCaption"/>
        <w:rPr>
          <w:rFonts w:ascii="Palatino Linotype" w:hAnsi="Palatino Linotype"/>
          <w:i w:val="false"/>
          <w:i w:val="false"/>
          <w:iCs/>
          <w:sz w:val="20"/>
          <w:szCs w:val="20"/>
        </w:rPr>
      </w:pPr>
      <w:r>
        <w:rPr>
          <w:rFonts w:ascii="Palatino Linotype" w:hAnsi="Palatino Linotype"/>
          <w:i w:val="false"/>
          <w:iCs/>
          <w:sz w:val="20"/>
          <w:szCs w:val="20"/>
        </w:rPr>
        <w:t>Table 2: Cross-validated performance of regression machine learning models at predicting values of lung function testing parameters.</w:t>
      </w:r>
    </w:p>
    <w:tbl>
      <w:tblPr>
        <w:tblStyle w:val="Table"/>
        <w:tblW w:w="6747"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1416"/>
        <w:gridCol w:w="1757"/>
        <w:gridCol w:w="1192"/>
        <w:gridCol w:w="1191"/>
        <w:gridCol w:w="1191"/>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b/>
                <w:kern w:val="0"/>
                <w:sz w:val="24"/>
                <w:szCs w:val="24"/>
                <w:lang w:val="en-US" w:eastAsia="en-US" w:bidi="ar-SA"/>
              </w:rPr>
              <w:t>Response</w:t>
            </w:r>
            <w:r>
              <w:rPr>
                <w:rFonts w:eastAsia="Arial" w:cs="Arial"/>
                <w:b/>
                <w:kern w:val="0"/>
                <w:sz w:val="24"/>
                <w:szCs w:val="24"/>
                <w:vertAlign w:val="superscript"/>
                <w:lang w:val="en-US" w:eastAsia="en-US" w:bidi="ar-SA"/>
              </w:rPr>
              <w:t>a</w:t>
            </w:r>
          </w:p>
        </w:tc>
        <w:tc>
          <w:tcPr>
            <w:tcW w:w="175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b/>
                <w:kern w:val="0"/>
                <w:sz w:val="24"/>
                <w:szCs w:val="24"/>
                <w:lang w:val="en-US" w:eastAsia="en-US" w:bidi="ar-SA"/>
              </w:rPr>
              <w:t>Algorithm</w:t>
            </w:r>
            <w:r>
              <w:rPr>
                <w:rFonts w:eastAsia="Arial" w:cs="Arial"/>
                <w:b/>
                <w:kern w:val="0"/>
                <w:sz w:val="24"/>
                <w:szCs w:val="24"/>
                <w:vertAlign w:val="superscript"/>
                <w:lang w:val="en-US" w:eastAsia="en-US" w:bidi="ar-SA"/>
              </w:rPr>
              <w:t>b</w:t>
            </w:r>
          </w:p>
        </w:tc>
        <w:tc>
          <w:tcPr>
            <w:tcW w:w="1192"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sz w:val="24"/>
                <w:szCs w:val="24"/>
                <w:lang w:val="en-US" w:eastAsia="en-US" w:bidi="ar-SA"/>
              </w:rPr>
            </w:pPr>
            <w:r>
              <w:rPr>
                <w:rFonts w:eastAsia="Arial" w:cs="Arial"/>
                <w:b/>
                <w:kern w:val="0"/>
                <w:sz w:val="24"/>
                <w:szCs w:val="24"/>
                <w:lang w:val="en-US" w:eastAsia="en-US" w:bidi="ar-SA"/>
              </w:rPr>
              <w:t>pseudo-R²</w:t>
            </w:r>
            <w:r>
              <w:rPr>
                <w:rFonts w:eastAsia="Arial" w:cs="Arial"/>
                <w:b/>
                <w:kern w:val="0"/>
                <w:sz w:val="24"/>
                <w:szCs w:val="24"/>
                <w:vertAlign w:val="superscript"/>
                <w:lang w:val="en-US" w:eastAsia="en-US" w:bidi="ar-SA"/>
              </w:rPr>
              <w:t>c</w:t>
            </w:r>
          </w:p>
        </w:tc>
        <w:tc>
          <w:tcPr>
            <w:tcW w:w="119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sz w:val="24"/>
                <w:szCs w:val="24"/>
                <w:lang w:val="en-US" w:eastAsia="en-US" w:bidi="ar-SA"/>
              </w:rPr>
            </w:pPr>
            <w:r>
              <w:rPr>
                <w:rFonts w:eastAsia="Arial" w:cs="Arial"/>
                <w:b/>
                <w:kern w:val="0"/>
                <w:sz w:val="24"/>
                <w:szCs w:val="24"/>
                <w:lang w:val="en-US" w:eastAsia="en-US" w:bidi="ar-SA"/>
              </w:rPr>
              <w:t>MAE</w:t>
            </w:r>
            <w:r>
              <w:rPr>
                <w:rFonts w:eastAsia="Arial" w:cs="Arial"/>
                <w:b/>
                <w:kern w:val="0"/>
                <w:sz w:val="24"/>
                <w:szCs w:val="24"/>
                <w:vertAlign w:val="superscript"/>
                <w:lang w:val="en-US" w:eastAsia="en-US" w:bidi="ar-SA"/>
              </w:rPr>
              <w:t>d</w:t>
            </w:r>
          </w:p>
        </w:tc>
        <w:tc>
          <w:tcPr>
            <w:tcW w:w="119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sz w:val="24"/>
                <w:szCs w:val="24"/>
                <w:lang w:val="en-US" w:eastAsia="en-US" w:bidi="ar-SA"/>
              </w:rPr>
            </w:pPr>
            <w:r>
              <w:rPr>
                <w:rFonts w:eastAsia="Arial" w:cs="Arial"/>
                <w:b/>
                <w:kern w:val="0"/>
                <w:sz w:val="24"/>
                <w:szCs w:val="24"/>
                <w:lang w:val="en-US" w:eastAsia="en-US" w:bidi="ar-SA"/>
              </w:rPr>
              <w:t>ρ</w:t>
            </w:r>
            <w:r>
              <w:rPr>
                <w:rFonts w:eastAsia="Arial" w:cs="Arial"/>
                <w:b/>
                <w:kern w:val="0"/>
                <w:sz w:val="24"/>
                <w:szCs w:val="24"/>
                <w:vertAlign w:val="superscript"/>
                <w:lang w:val="en-US" w:eastAsia="en-US" w:bidi="ar-SA"/>
              </w:rPr>
              <w:t>e</w:t>
            </w:r>
          </w:p>
        </w:tc>
      </w:tr>
      <w:tr>
        <w:trPr>
          <w:trHeight w:val="360" w:hRule="atLeast"/>
        </w:trPr>
        <w:tc>
          <w:tcPr>
            <w:tcW w:w="1416" w:type="dxa"/>
            <w:vMerge w:val="restart"/>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DLCO</w:t>
            </w:r>
          </w:p>
        </w:tc>
        <w:tc>
          <w:tcPr>
            <w:tcW w:w="175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Random Forest</w:t>
            </w:r>
          </w:p>
        </w:tc>
        <w:tc>
          <w:tcPr>
            <w:tcW w:w="1192"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0.300</w:t>
            </w:r>
          </w:p>
        </w:tc>
        <w:tc>
          <w:tcPr>
            <w:tcW w:w="119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12</w:t>
            </w:r>
          </w:p>
        </w:tc>
        <w:tc>
          <w:tcPr>
            <w:tcW w:w="119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0.570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0.043</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14</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0.450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0.260</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12</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0.550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GBM</w:t>
            </w:r>
          </w:p>
        </w:tc>
        <w:tc>
          <w:tcPr>
            <w:tcW w:w="119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0.340</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12</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0.590</w:t>
            </w:r>
          </w:p>
        </w:tc>
      </w:tr>
      <w:tr>
        <w:trPr>
          <w:trHeight w:val="360" w:hRule="atLeast"/>
        </w:trPr>
        <w:tc>
          <w:tcPr>
            <w:tcW w:w="1416"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FVC</w:t>
            </w:r>
          </w:p>
        </w:tc>
        <w:tc>
          <w:tcPr>
            <w:tcW w:w="175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Random Forest</w:t>
            </w:r>
          </w:p>
        </w:tc>
        <w:tc>
          <w:tcPr>
            <w:tcW w:w="119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-0.030</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10</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0.220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-0.079</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11</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0.074</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-0.031</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10</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0.210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GBM</w:t>
            </w:r>
          </w:p>
        </w:tc>
        <w:tc>
          <w:tcPr>
            <w:tcW w:w="119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-0.040</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10</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0.200</w:t>
            </w:r>
          </w:p>
        </w:tc>
      </w:tr>
      <w:tr>
        <w:trPr>
          <w:trHeight w:val="360" w:hRule="atLeast"/>
        </w:trPr>
        <w:tc>
          <w:tcPr>
            <w:tcW w:w="1416" w:type="dxa"/>
            <w:vMerge w:val="restart"/>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FEV1</w:t>
            </w:r>
          </w:p>
        </w:tc>
        <w:tc>
          <w:tcPr>
            <w:tcW w:w="175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Random Forest</w:t>
            </w:r>
          </w:p>
        </w:tc>
        <w:tc>
          <w:tcPr>
            <w:tcW w:w="119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-0.045</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12</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0.160</w:t>
            </w:r>
          </w:p>
        </w:tc>
      </w:tr>
      <w:tr>
        <w:trPr>
          <w:trHeight w:val="360" w:hRule="atLeast"/>
        </w:trPr>
        <w:tc>
          <w:tcPr>
            <w:tcW w:w="1416" w:type="dxa"/>
            <w:vMerge w:val="continue"/>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-0.086</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12</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0.210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-0.039</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11</w:t>
            </w:r>
          </w:p>
        </w:tc>
        <w:tc>
          <w:tcPr>
            <w:tcW w:w="119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0.190</w:t>
            </w:r>
          </w:p>
        </w:tc>
      </w:tr>
      <w:tr>
        <w:trPr>
          <w:trHeight w:val="360" w:hRule="atLeast"/>
        </w:trPr>
        <w:tc>
          <w:tcPr>
            <w:tcW w:w="1416" w:type="dxa"/>
            <w:vMerge w:val="continue"/>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75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GBM</w:t>
            </w:r>
          </w:p>
        </w:tc>
        <w:tc>
          <w:tcPr>
            <w:tcW w:w="1192"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-0.047</w:t>
            </w:r>
          </w:p>
        </w:tc>
        <w:tc>
          <w:tcPr>
            <w:tcW w:w="119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12</w:t>
            </w:r>
          </w:p>
        </w:tc>
        <w:tc>
          <w:tcPr>
            <w:tcW w:w="119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0.170</w:t>
            </w:r>
          </w:p>
        </w:tc>
      </w:tr>
      <w:tr>
        <w:trPr>
          <w:trHeight w:val="360" w:hRule="atLeast"/>
        </w:trPr>
        <w:tc>
          <w:tcPr>
            <w:tcW w:w="6747" w:type="dxa"/>
            <w:gridSpan w:val="5"/>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a</w:t>
            </w:r>
            <w:r>
              <w:rPr>
                <w:rFonts w:eastAsia="Arial" w:cs="Arial"/>
                <w:kern w:val="0"/>
                <w:sz w:val="24"/>
                <w:szCs w:val="24"/>
                <w:lang w:val="en-US" w:eastAsia="en-US" w:bidi="ar-SA"/>
              </w:rPr>
              <w:t>DLCO: diffusion capacity for CO, FVC: forced vital capacity; FEV1: forced expiratory volume in one second.</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b</w:t>
            </w:r>
            <w:r>
              <w:rPr>
                <w:rFonts w:eastAsia="Arial" w:cs="Arial"/>
                <w:kern w:val="0"/>
                <w:sz w:val="24"/>
                <w:szCs w:val="24"/>
                <w:lang w:val="en-US" w:eastAsia="en-US" w:bidi="ar-SA"/>
              </w:rPr>
              <w:t>SVM: support vector machines with radial kernel; GBM: gradient boosted machines.</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c</w:t>
            </w:r>
            <w:r>
              <w:rPr>
                <w:rFonts w:eastAsia="Arial" w:cs="Arial"/>
                <w:kern w:val="0"/>
                <w:sz w:val="24"/>
                <w:szCs w:val="24"/>
                <w:lang w:val="en-US" w:eastAsia="en-US" w:bidi="ar-SA"/>
              </w:rPr>
              <w:t>Defined as 1 - ratio of mean squared error and variance.</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d</w:t>
            </w:r>
            <w:r>
              <w:rPr>
                <w:rFonts w:eastAsia="Arial" w:cs="Arial"/>
                <w:kern w:val="0"/>
                <w:sz w:val="24"/>
                <w:szCs w:val="24"/>
                <w:lang w:val="en-US" w:eastAsia="en-US" w:bidi="ar-SA"/>
              </w:rPr>
              <w:t>MAE: mean absolute error.</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e</w:t>
            </w:r>
            <w:r>
              <w:rPr>
                <w:rFonts w:eastAsia="Arial" w:cs="Arial"/>
                <w:kern w:val="0"/>
                <w:sz w:val="24"/>
                <w:szCs w:val="24"/>
                <w:lang w:val="en-US" w:eastAsia="en-US" w:bidi="ar-SA"/>
              </w:rPr>
              <w:t>Ρ: Spearman coefficient of correlation between the predicted and observed response values.</w:t>
            </w:r>
          </w:p>
        </w:tc>
      </w:tr>
    </w:tbl>
    <w:p>
      <w:pPr>
        <w:pStyle w:val="Normal"/>
        <w:rPr/>
      </w:pPr>
      <w:r>
        <w:rPr/>
      </w:r>
      <w:r>
        <w:br w:type="page"/>
      </w:r>
    </w:p>
    <w:p>
      <w:pPr>
        <w:pStyle w:val="TableCaption"/>
        <w:rPr>
          <w:rFonts w:ascii="Palatino Linotype" w:hAnsi="Palatino Linotype"/>
          <w:i w:val="false"/>
          <w:i w:val="false"/>
          <w:iCs/>
          <w:sz w:val="20"/>
          <w:szCs w:val="20"/>
        </w:rPr>
      </w:pPr>
      <w:r>
        <w:rPr>
          <w:rFonts w:ascii="Palatino Linotype" w:hAnsi="Palatino Linotype"/>
          <w:i w:val="false"/>
          <w:iCs/>
          <w:sz w:val="20"/>
          <w:szCs w:val="20"/>
        </w:rPr>
        <w:t>Table 3: Detection of reduced diffusion capacity for CO DLCO &lt; 80% reference value) by single CT-derived parameters: AI-determined opacity and high opacity, and human-determined CT severity score.</w:t>
      </w:r>
    </w:p>
    <w:tbl>
      <w:tblPr>
        <w:tblStyle w:val="Table"/>
        <w:tblW w:w="6803"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1700"/>
        <w:gridCol w:w="1417"/>
        <w:gridCol w:w="1532"/>
        <w:gridCol w:w="2153"/>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b/>
                <w:kern w:val="0"/>
                <w:sz w:val="24"/>
                <w:szCs w:val="24"/>
                <w:lang w:val="en-US" w:eastAsia="en-US" w:bidi="ar-SA"/>
              </w:rPr>
              <w:t>CT variable</w:t>
            </w:r>
            <w:r>
              <w:rPr>
                <w:rFonts w:eastAsia="Arial" w:cs="Arial"/>
                <w:b/>
                <w:kern w:val="0"/>
                <w:sz w:val="24"/>
                <w:szCs w:val="24"/>
                <w:vertAlign w:val="superscript"/>
                <w:lang w:val="en-US" w:eastAsia="en-US" w:bidi="ar-SA"/>
              </w:rPr>
              <w:t>a</w:t>
            </w:r>
          </w:p>
        </w:tc>
        <w:tc>
          <w:tcPr>
            <w:tcW w:w="141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sz w:val="24"/>
                <w:szCs w:val="24"/>
                <w:lang w:val="en-US" w:eastAsia="en-US" w:bidi="ar-SA"/>
              </w:rPr>
            </w:pPr>
            <w:r>
              <w:rPr>
                <w:rFonts w:eastAsia="Arial" w:cs="Arial"/>
                <w:b/>
                <w:kern w:val="0"/>
                <w:sz w:val="24"/>
                <w:szCs w:val="24"/>
                <w:lang w:val="en-US" w:eastAsia="en-US" w:bidi="ar-SA"/>
              </w:rPr>
              <w:t>Cutoff</w:t>
            </w:r>
            <w:r>
              <w:rPr>
                <w:rFonts w:eastAsia="Arial" w:cs="Arial"/>
                <w:b/>
                <w:kern w:val="0"/>
                <w:sz w:val="24"/>
                <w:szCs w:val="24"/>
                <w:vertAlign w:val="superscript"/>
                <w:lang w:val="en-US" w:eastAsia="en-US" w:bidi="ar-SA"/>
              </w:rPr>
              <w:t>b</w:t>
            </w:r>
          </w:p>
        </w:tc>
        <w:tc>
          <w:tcPr>
            <w:tcW w:w="1532"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b/>
                <w:kern w:val="0"/>
                <w:sz w:val="24"/>
                <w:szCs w:val="24"/>
                <w:lang w:val="en-US" w:eastAsia="en-US" w:bidi="ar-SA"/>
              </w:rPr>
              <w:t>Statistic</w:t>
            </w:r>
            <w:r>
              <w:rPr>
                <w:rFonts w:eastAsia="Arial" w:cs="Arial"/>
                <w:b/>
                <w:kern w:val="0"/>
                <w:sz w:val="24"/>
                <w:szCs w:val="24"/>
                <w:vertAlign w:val="superscript"/>
                <w:lang w:val="en-US" w:eastAsia="en-US" w:bidi="ar-SA"/>
              </w:rPr>
              <w:t>c</w:t>
            </w:r>
          </w:p>
        </w:tc>
        <w:tc>
          <w:tcPr>
            <w:tcW w:w="2153"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b/>
                <w:kern w:val="0"/>
                <w:sz w:val="20"/>
                <w:szCs w:val="20"/>
                <w:lang w:val="en-US" w:eastAsia="en-US" w:bidi="ar-SA"/>
              </w:rPr>
              <w:t>Value, 95% CI</w:t>
            </w:r>
          </w:p>
        </w:tc>
      </w:tr>
      <w:tr>
        <w:trPr>
          <w:trHeight w:val="360" w:hRule="atLeast"/>
        </w:trPr>
        <w:tc>
          <w:tcPr>
            <w:tcW w:w="1700" w:type="dxa"/>
            <w:vMerge w:val="restart"/>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CTSS</w:t>
            </w:r>
          </w:p>
        </w:tc>
        <w:tc>
          <w:tcPr>
            <w:tcW w:w="141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eastAsia="Calibri" w:cs="Arial"/>
                <w:kern w:val="0"/>
                <w:sz w:val="24"/>
                <w:szCs w:val="24"/>
                <w:lang w:val="en-US" w:eastAsia="en-US" w:bidi="ar-SA"/>
              </w:rPr>
            </w:pPr>
            <w:r>
              <w:rPr>
                <w:rFonts w:eastAsia="Calibri" w:cs="Arial"/>
                <w:kern w:val="0"/>
                <w:sz w:val="24"/>
                <w:szCs w:val="24"/>
                <w:lang w:val="en-US" w:eastAsia="en-US" w:bidi="ar-SA"/>
              </w:rPr>
            </w:r>
          </w:p>
        </w:tc>
        <w:tc>
          <w:tcPr>
            <w:tcW w:w="1532"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AUC</w:t>
            </w:r>
          </w:p>
        </w:tc>
        <w:tc>
          <w:tcPr>
            <w:tcW w:w="2153"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0.78 [0.727 - 0.84]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κ</w:t>
            </w:r>
          </w:p>
        </w:tc>
        <w:tc>
          <w:tcPr>
            <w:tcW w:w="215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0.34 [0.23 - 0.45]</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0.78 [0.64 - 0.89]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Specificity</w:t>
            </w:r>
          </w:p>
        </w:tc>
        <w:tc>
          <w:tcPr>
            <w:tcW w:w="215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0.68 [0.6 - 0.75]</w:t>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high opacity, AI</w:t>
            </w:r>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eastAsia="Calibri" w:cs="Arial"/>
                <w:kern w:val="0"/>
                <w:sz w:val="24"/>
                <w:szCs w:val="24"/>
                <w:lang w:val="en-US" w:eastAsia="en-US" w:bidi="ar-SA"/>
              </w:rPr>
            </w:pPr>
            <w:r>
              <w:rPr>
                <w:rFonts w:eastAsia="Calibri" w:cs="Arial"/>
                <w:kern w:val="0"/>
                <w:sz w:val="24"/>
                <w:szCs w:val="24"/>
                <w:lang w:val="en-US" w:eastAsia="en-US" w:bidi="ar-SA"/>
              </w:rPr>
            </w:r>
          </w:p>
        </w:tc>
        <w:tc>
          <w:tcPr>
            <w:tcW w:w="15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AUC</w:t>
            </w:r>
          </w:p>
        </w:tc>
        <w:tc>
          <w:tcPr>
            <w:tcW w:w="215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0.79 [0.734 - 0.84]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κ</w:t>
            </w:r>
          </w:p>
        </w:tc>
        <w:tc>
          <w:tcPr>
            <w:tcW w:w="215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0.37 [0.26 - 0.47]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0.8 [0.7 - 0.89]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Specificity</w:t>
            </w:r>
          </w:p>
        </w:tc>
        <w:tc>
          <w:tcPr>
            <w:tcW w:w="215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0.68 [0.62 - 0.75]</w:t>
            </w:r>
          </w:p>
        </w:tc>
      </w:tr>
      <w:tr>
        <w:trPr>
          <w:trHeight w:val="360" w:hRule="atLeast"/>
        </w:trPr>
        <w:tc>
          <w:tcPr>
            <w:tcW w:w="1700" w:type="dxa"/>
            <w:vMerge w:val="restart"/>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opacity, AI</w:t>
            </w:r>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eastAsia="Calibri" w:cs="Arial"/>
                <w:kern w:val="0"/>
                <w:sz w:val="24"/>
                <w:szCs w:val="24"/>
                <w:lang w:val="en-US" w:eastAsia="en-US" w:bidi="ar-SA"/>
              </w:rPr>
            </w:pPr>
            <w:r>
              <w:rPr>
                <w:rFonts w:eastAsia="Calibri" w:cs="Arial"/>
                <w:kern w:val="0"/>
                <w:sz w:val="24"/>
                <w:szCs w:val="24"/>
                <w:lang w:val="en-US" w:eastAsia="en-US" w:bidi="ar-SA"/>
              </w:rPr>
            </w:r>
          </w:p>
        </w:tc>
        <w:tc>
          <w:tcPr>
            <w:tcW w:w="15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AUC</w:t>
            </w:r>
          </w:p>
        </w:tc>
        <w:tc>
          <w:tcPr>
            <w:tcW w:w="215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0.81 [0.763 - 0.86]</w:t>
            </w:r>
          </w:p>
        </w:tc>
      </w:tr>
      <w:tr>
        <w:trPr>
          <w:trHeight w:val="360" w:hRule="atLeast"/>
        </w:trPr>
        <w:tc>
          <w:tcPr>
            <w:tcW w:w="1700" w:type="dxa"/>
            <w:vMerge w:val="continue"/>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0.120</w:t>
            </w:r>
          </w:p>
        </w:tc>
        <w:tc>
          <w:tcPr>
            <w:tcW w:w="15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κ</w:t>
            </w:r>
          </w:p>
        </w:tc>
        <w:tc>
          <w:tcPr>
            <w:tcW w:w="215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0.38 [0.27 - 0.48]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0.120</w:t>
            </w:r>
          </w:p>
        </w:tc>
        <w:tc>
          <w:tcPr>
            <w:tcW w:w="153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0.81 [0.72 - 0.89]</w:t>
            </w:r>
          </w:p>
        </w:tc>
      </w:tr>
      <w:tr>
        <w:trPr>
          <w:trHeight w:val="360" w:hRule="atLeast"/>
        </w:trPr>
        <w:tc>
          <w:tcPr>
            <w:tcW w:w="1700" w:type="dxa"/>
            <w:vMerge w:val="continue"/>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rFonts w:eastAsia="Calibri" w:cs="Arial"/>
                <w:kern w:val="0"/>
                <w:sz w:val="24"/>
                <w:szCs w:val="24"/>
                <w:lang w:val="en-US" w:eastAsia="en-US" w:bidi="ar-SA"/>
              </w:rPr>
            </w:pPr>
            <w:r>
              <w:rPr>
                <w:rFonts w:eastAsia="Calibri" w:cs="Arial"/>
                <w:kern w:val="0"/>
                <w:sz w:val="24"/>
                <w:szCs w:val="24"/>
                <w:lang w:val="en-US" w:eastAsia="en-US" w:bidi="ar-SA"/>
              </w:rPr>
            </w:r>
          </w:p>
        </w:tc>
        <w:tc>
          <w:tcPr>
            <w:tcW w:w="141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kern w:val="0"/>
                <w:lang w:val="en-US" w:eastAsia="en-US" w:bidi="ar-SA"/>
              </w:rPr>
            </w:pPr>
            <w:r>
              <w:rPr>
                <w:rFonts w:eastAsia="Arial" w:cs="Arial"/>
                <w:kern w:val="0"/>
                <w:sz w:val="20"/>
                <w:szCs w:val="20"/>
                <w:lang w:val="en-US" w:eastAsia="en-US" w:bidi="ar-SA"/>
              </w:rPr>
              <w:t>0.120</w:t>
            </w:r>
          </w:p>
        </w:tc>
        <w:tc>
          <w:tcPr>
            <w:tcW w:w="1532"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Specificity</w:t>
            </w:r>
          </w:p>
        </w:tc>
        <w:tc>
          <w:tcPr>
            <w:tcW w:w="2153"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lang w:val="en-US" w:eastAsia="en-US" w:bidi="ar-SA"/>
              </w:rPr>
            </w:pPr>
            <w:r>
              <w:rPr>
                <w:rFonts w:eastAsia="Arial" w:cs="Arial"/>
                <w:kern w:val="0"/>
                <w:sz w:val="20"/>
                <w:szCs w:val="20"/>
                <w:lang w:val="en-US" w:eastAsia="en-US" w:bidi="ar-SA"/>
              </w:rPr>
              <w:t>0.69 [0.62 - 0.75]</w:t>
            </w:r>
          </w:p>
        </w:tc>
      </w:tr>
      <w:tr>
        <w:trPr>
          <w:trHeight w:val="360" w:hRule="atLeast"/>
        </w:trPr>
        <w:tc>
          <w:tcPr>
            <w:tcW w:w="6802" w:type="dxa"/>
            <w:gridSpan w:val="4"/>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a</w:t>
            </w:r>
            <w:r>
              <w:rPr>
                <w:rFonts w:eastAsia="Arial" w:cs="Arial"/>
                <w:kern w:val="0"/>
                <w:sz w:val="24"/>
                <w:szCs w:val="24"/>
                <w:lang w:val="en-US" w:eastAsia="en-US" w:bidi="ar-SA"/>
              </w:rPr>
              <w:t>CTSS: human-determined CT severity score, sum for al lung lobes; high opacity and opacity, AI: percentage of the lungs with high opacity and opacity determined by artificial intelligence.</w:t>
            </w:r>
          </w:p>
        </w:tc>
      </w:tr>
      <w:tr>
        <w:trPr>
          <w:trHeight w:val="360" w:hRule="atLeast"/>
        </w:trPr>
        <w:tc>
          <w:tcPr>
            <w:tcW w:w="6802" w:type="dxa"/>
            <w:gridSpan w:val="4"/>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b</w:t>
            </w:r>
            <w:r>
              <w:rPr>
                <w:rFonts w:eastAsia="Arial" w:cs="Arial"/>
                <w:kern w:val="0"/>
                <w:sz w:val="24"/>
                <w:szCs w:val="24"/>
                <w:lang w:val="en-US" w:eastAsia="en-US" w:bidi="ar-SA"/>
              </w:rPr>
              <w:t>Cutoff of the CT variable corresponding to the maximum of Jouden Y statistic.</w:t>
            </w:r>
          </w:p>
        </w:tc>
      </w:tr>
      <w:tr>
        <w:trPr>
          <w:trHeight w:val="360" w:hRule="atLeast"/>
        </w:trPr>
        <w:tc>
          <w:tcPr>
            <w:tcW w:w="6802" w:type="dxa"/>
            <w:gridSpan w:val="4"/>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rPr>
                <w:kern w:val="0"/>
                <w:sz w:val="24"/>
                <w:szCs w:val="24"/>
                <w:lang w:val="en-US" w:eastAsia="en-US" w:bidi="ar-SA"/>
              </w:rPr>
            </w:pPr>
            <w:r>
              <w:rPr>
                <w:rFonts w:eastAsia="Arial" w:cs="Arial"/>
                <w:kern w:val="0"/>
                <w:sz w:val="24"/>
                <w:szCs w:val="24"/>
                <w:vertAlign w:val="superscript"/>
                <w:lang w:val="en-US" w:eastAsia="en-US" w:bidi="ar-SA"/>
              </w:rPr>
              <w:t>c</w:t>
            </w:r>
            <w:r>
              <w:rPr>
                <w:rFonts w:eastAsia="Arial" w:cs="Arial"/>
                <w:kern w:val="0"/>
                <w:sz w:val="24"/>
                <w:szCs w:val="24"/>
                <w:lang w:val="en-US" w:eastAsia="en-US" w:bidi="ar-SA"/>
              </w:rPr>
              <w:t>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pPr>
        <w:pStyle w:val="Normal"/>
        <w:spacing w:lineRule="auto" w:line="480"/>
        <w:rPr/>
      </w:pPr>
      <w:r>
        <w:rPr/>
      </w:r>
    </w:p>
    <w:p>
      <w:pPr>
        <w:pStyle w:val="MDPI21heading1"/>
        <w:rPr/>
      </w:pPr>
      <w:r>
        <w:rPr/>
      </w:r>
    </w:p>
    <w:p>
      <w:pPr>
        <w:pStyle w:val="MDPI21heading1"/>
        <w:rPr/>
      </w:pPr>
      <w:r>
        <w:rPr/>
        <w:t>4. Discussion</w:t>
      </w:r>
      <w:ins w:id="277" w:author="Unknown Author" w:date="2025-01-18T22:29:00Z">
        <w:r>
          <w:rPr/>
          <w:commentReference w:id="10"/>
        </w:r>
      </w:ins>
    </w:p>
    <w:p>
      <w:pPr>
        <w:pStyle w:val="MDPI21heading1"/>
        <w:rPr>
          <w:b w:val="false"/>
          <w:b w:val="false"/>
        </w:rPr>
      </w:pPr>
      <w:ins w:id="278" w:author="Unknown Author" w:date="2025-01-18T22:19:52Z">
        <w:r>
          <w:rPr>
            <w:rFonts w:eastAsia="Times New Roman" w:cs="Times New Roman"/>
            <w:b w:val="false"/>
            <w:color w:val="000000"/>
            <w:kern w:val="0"/>
            <w:sz w:val="20"/>
            <w:szCs w:val="22"/>
            <w:lang w:val="de-DE" w:eastAsia="de-DE" w:bidi="en-US"/>
          </w:rPr>
          <w:t>With four unrel</w:t>
        </w:r>
      </w:ins>
      <w:ins w:id="279" w:author="Unknown Author" w:date="2025-01-18T22:20:00Z">
        <w:r>
          <w:rPr>
            <w:rFonts w:eastAsia="Times New Roman" w:cs="Times New Roman"/>
            <w:b w:val="false"/>
            <w:color w:val="000000"/>
            <w:kern w:val="0"/>
            <w:sz w:val="20"/>
            <w:szCs w:val="22"/>
            <w:lang w:val="de-DE" w:eastAsia="de-DE" w:bidi="en-US"/>
          </w:rPr>
          <w:t>ated</w:t>
        </w:r>
      </w:ins>
      <w:ins w:id="280" w:author="Unknown Author" w:date="2025-01-18T22:18:57Z">
        <w:r>
          <w:rPr>
            <w:b w:val="false"/>
            <w:lang w:val="de-DE"/>
          </w:rPr>
          <w:t xml:space="preserve"> machine learning algorithms, Radom Forest, SVM, GBM, and neural networks, we developed accurate models of </w:t>
        </w:r>
      </w:ins>
      <w:del w:id="281" w:author="Unknown Author" w:date="2025-01-18T22:20:56Z">
        <w:r>
          <w:rPr>
            <w:b w:val="false"/>
            <w:lang w:val="de-DE"/>
          </w:rPr>
          <w:delText xml:space="preserve">Four different machine learning models were developed to predict </w:delText>
        </w:r>
      </w:del>
      <w:r>
        <w:rPr>
          <w:b w:val="false"/>
          <w:lang w:val="de-DE"/>
        </w:rPr>
        <w:t xml:space="preserve">reduced DLCO &lt; 80% in patients after COVID-19. </w:t>
      </w:r>
      <w:del w:id="282" w:author="Unknown Author" w:date="2025-01-18T22:21:07Z">
        <w:r>
          <w:rPr>
            <w:b w:val="false"/>
            <w:lang w:val="de-DE"/>
          </w:rPr>
          <w:delText>Concerning the models of reduced DLCO, t</w:delText>
        </w:r>
      </w:del>
      <w:ins w:id="283" w:author="Unknown Author" w:date="2025-01-18T22:21:08Z">
        <w:commentRangeStart w:id="11"/>
        <w:r>
          <w:rPr>
            <w:rFonts w:eastAsia="Times New Roman" w:cs="Times New Roman"/>
            <w:b w:val="false"/>
            <w:color w:val="000000"/>
            <w:kern w:val="0"/>
            <w:sz w:val="20"/>
            <w:szCs w:val="22"/>
            <w:lang w:val="en-US" w:eastAsia="de-DE" w:bidi="en-US"/>
          </w:rPr>
          <w:t>T</w:t>
        </w:r>
      </w:ins>
      <w:r>
        <w:rPr>
          <w:b w:val="false"/>
        </w:rPr>
        <w:t>he highest concordance between the predicted and observed DLCO &lt; 80% was achieved for moderate COVID-19 convalescents at the two- to six-month follow-up examinations (all algorithms, κ: 0.45, 0.69). The accuracy was in turn the poorest for ambulatory patients at the six- and twelve-month follow-up (all algorithms, κ: 0, 0.46, Supplementary Figure S11A)</w:t>
      </w:r>
      <w:ins w:id="284" w:author="Unknown Author" w:date="2025-01-18T22:22:42Z">
        <w:r>
          <w:rPr>
            <w:b w:val="false"/>
          </w:rPr>
        </w:r>
      </w:ins>
      <w:commentRangeEnd w:id="11"/>
      <w:r>
        <w:commentReference w:id="11"/>
      </w:r>
      <w:r>
        <w:rPr>
          <w:b w:val="false"/>
        </w:rPr>
        <w:t>. The Random Forest, SVM and GBM models of DLCO expressed as percentage of the patient’s reference exhibited the lowest average errors for moderate COVID-19 survivors (mean error: -2.8 to 2.9). In turn, DLCO values were systematically overestimated for severe COVID-19 patients at the two- to six-month follow-up visits (mean error: 1.2 to 6.5) and underestimated for ambulatory COVID-19 convalescents at the same time points (mean error: -4.2 to 0.12). 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 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MDPI31text"/>
        <w:rPr/>
      </w:pPr>
      <w:r>
        <w:rPr/>
        <w:t>As investigated by absolute values of SHAP variable importance metrics (29,30), human- and AI-derived ratings of structural lung damage belonged to the most influential explanatory variables of the models of DLCO &lt; 80% and the meaningful models of DLCO. Other influential explanatory variables were well characterized risk factors of severe COVID-19 (age, male sex, body mass index, pre-existing malignancy and cardiovascular disease), readouts of acute COVID-19 severity (severity class, WHO ordinal severity scale, hospitalization length, ICU treatment, anti-coagulant treatment, and weight change), smoking intensity (pack-years), as well as rating of physical performance impairment (ECOG) and exertional dyspnea (mMRC).</w:t>
        <w:br/>
      </w:r>
    </w:p>
    <w:p>
      <w:pPr>
        <w:pStyle w:val="MDPI31text"/>
        <w:rPr/>
      </w:pPr>
      <w:r>
        <w:rPr/>
        <w:t>Because CTSS, lung opacity, and high opacity were identified to be crucial for prediction of reduced DLCO &lt;80% and DLCO by machine learning, we explored the association of the human- and AI-determined readouts of lung damage with DLCO in more detail. AI-measured opacity of the lung, but not CTSS or high opacity, was found to be significantly higher in observations with reduced FVC (difference of medians: 0.4, p = 0.0051, effect size: r = 0.29) and insufficient FEV1 (difference of medians: 0.3, p = 0.009, effect size: r = 0.27); sizes of those effects were, however, small (Supplementary Table S10). Furthermore, CTSS, opacity and high opacity correlated negatively with moderate effect size with DLCO (p &lt; 0.001, Spearman’s ρ: -0.46 to -0.44). Interestingly, the CT readouts of structural lung damage also correlated significantly with FVC (Spearman’s ρ: -0.3 to -0.21) and FEV1 (Spearman’s ρ: -0.27 to -0.14); effect size of those associations was small (Supplementary Table S11).</w:t>
      </w:r>
    </w:p>
    <w:p>
      <w:pPr>
        <w:pStyle w:val="MDPI31text"/>
        <w:rPr/>
      </w:pPr>
      <w:r>
        <w:rPr/>
        <w:t>Finally, in an univariable ROC analysis, human-determined CTSS (AUC = 0.78, 95% CI: 0.73 to 0.84), and AI-determined lung opacity (AUC = 0.81, 95% CI: 0.76 to 0.86) and high opacity (AUC = 0.79, 95% CI: 0.73 to 0.84) were identified as standalone markers of insufficient DLCO in COVID-19 patients. The optimal cutoffs of CTSS, opacity, and high opacity for detection of DLCO &lt; 80% were, respectively, 4 points, 0.12% of the lung, and 0.002% of the lung, and allowed for identification of insufficient DLCO with moderate sensitivity and specificity (sensitivity: 0.78 to 0.81, specificity: 0.68 to 0.69, Figure 4B). In case of the AI measures of lung opacity and high opacity, the extremely low values of the optimal cutoffs let us infer that event low-grade radiological abnormalities can be associated with clinically relevant functional lung impairment. Yet, concordance between the predicted observed DLCO insufficiency assessed by Cohen’s κ for CTSS, opacity, and high opacity as standalone markers (blocked bootstrap κ: 0.34 to 0.38, Table 4) was substantially lower that in the multi-parameter machine learning models (cross-validated κ: 0.45 to 0.5). This underlines the importance of other CT-unrelated explanatory factors such acute disease course for reliable prediction of functional lung deficits in COVID-19 convalescents.</w:t>
      </w:r>
    </w:p>
    <w:p>
      <w:pPr>
        <w:pStyle w:val="MDPI31text"/>
        <w:rPr/>
      </w:pPr>
      <w:r>
        <w:rPr/>
      </w:r>
    </w:p>
    <w:p>
      <w:pPr>
        <w:pStyle w:val="MDPI31text"/>
        <w:rPr/>
      </w:pPr>
      <w:r>
        <w:rPr/>
      </w:r>
    </w:p>
    <w:p>
      <w:pPr>
        <w:pStyle w:val="MDPI31text"/>
        <w:rPr/>
      </w:pPr>
      <w:r>
        <w:rPr/>
      </w:r>
    </w:p>
    <w:p>
      <w:pPr>
        <w:pStyle w:val="MDPI31text"/>
        <w:rPr/>
      </w:pPr>
      <w:r>
        <w:rPr/>
      </w:r>
    </w:p>
    <w:p>
      <w:pPr>
        <w:pStyle w:val="MDPI31text"/>
        <w:rPr/>
      </w:pPr>
      <w:r>
        <w:rPr/>
      </w:r>
    </w:p>
    <w:p>
      <w:pPr>
        <w:pStyle w:val="MDPI31text"/>
        <w:rPr/>
      </w:pPr>
      <w:r>
        <w:rPr/>
      </w:r>
    </w:p>
    <w:p>
      <w:pPr>
        <w:pStyle w:val="MDPI31text"/>
        <w:rPr/>
      </w:pPr>
      <w:r>
        <w:rPr/>
      </w:r>
    </w:p>
    <w:p>
      <w:pPr>
        <w:pStyle w:val="MDPI31text"/>
        <w:rPr/>
      </w:pPr>
      <w:r>
        <w:rPr/>
        <w:br/>
        <w:t>Limitations</w:t>
      </w:r>
    </w:p>
    <w:p>
      <w:pPr>
        <w:pStyle w:val="MDPI31text"/>
        <w:ind w:left="2608" w:hanging="0"/>
        <w:rPr/>
      </w:pPr>
      <w:r>
        <w:rPr/>
        <w:t>Our study has several limitations. First, the overall patient and observation number was low, in particular for ambulatory COVID-19 convalescents. Analogically, the study cohort was enriched in hospitalized individuals with in constitute a minute fraction of COVID-19 patients in the real world setting. Second, complete sets of longitudinal CT and LFT measurements at the two-, three-, six- and twelve-month follow-up examinations were available solely for 55 patients. Especially the number of observations obtained with ambulatory and moderate COVID-19 convalescents at the six- and twelve-month follow-up were substantially lower as compared with earlier time points. The incompleteness of the longitudinal data may have hence compromised performance of the machine learning models in particular for ambulatory COVID-19 cases and at the later time points. Third, because of the limited number of participants and observations, we abstained from definition of a test subset of the data used solely for bias-free model evaluation (hold-out strategy). Instead, both model selection and evaluation was done with blocked repeated cross-validation, which may have overestimated performance of the models. Hence, external validation of our findings in an independent cohort is recommended. Finally, the analyzed cohort was recruited in the initial phase of the pandemic and consisted of individuals infected with the wild-type variant of the SARS-CoV-2 virus. For this reason, it is not completely clear, how our findings translate to the recent variants of the pathogen and how the pulmonary recovery is affected by anti-SARS-CoV-2 immunity, improved treatment and care. 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pPr>
        <w:pStyle w:val="MDPI21heading1"/>
        <w:rPr/>
      </w:pPr>
      <w:r>
        <w:rPr/>
        <w:t>5. Conclusions</w:t>
      </w:r>
    </w:p>
    <w:p>
      <w:pPr>
        <w:pStyle w:val="MDPI31text"/>
        <w:rPr/>
      </w:pPr>
      <w:r>
        <w:rPr/>
        <w:t xml:space="preserve">AI-based multi-parameter models outperformed univariable correlations and ROC analyses for prediction in predicting functional lung deficits. CT imaging data including CTSS, lung opacity, and high opacity were identified to be crucial for prediction of reduced DLCO &lt;80%. AI-based multi-parameter modeling has the potential to improve outcome prediction and guide personalized treatment. </w:t>
      </w:r>
    </w:p>
    <w:p>
      <w:pPr>
        <w:pStyle w:val="MDPI62BackMatter"/>
        <w:rPr>
          <w:b/>
          <w:b/>
        </w:rPr>
      </w:pPr>
      <w:r>
        <w:rPr>
          <w:b/>
        </w:rPr>
      </w:r>
    </w:p>
    <w:p>
      <w:pPr>
        <w:pStyle w:val="MDPI62BackMatter"/>
        <w:rPr/>
      </w:pPr>
      <w:r>
        <w:rPr>
          <w:b/>
        </w:rPr>
        <w:t>Author Contributions:</w:t>
      </w:r>
      <w:r>
        <w:rPr/>
        <w:t xml:space="preserve"> 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 Please turn to the </w:t>
      </w:r>
      <w:hyperlink r:id="rId6">
        <w:r>
          <w:rPr>
            <w:rStyle w:val="InternetLink"/>
          </w:rPr>
          <w:t>CRediT taxonomy</w:t>
        </w:r>
      </w:hyperlink>
      <w:r>
        <w:rPr/>
        <w:t xml:space="preserve"> for the term explanation. Authorship must be limited to those who have contributed substantially to the work reported.</w:t>
      </w:r>
    </w:p>
    <w:p>
      <w:pPr>
        <w:pStyle w:val="MDPI62BackMatter"/>
        <w:rPr/>
      </w:pPr>
      <w:r>
        <w:rPr>
          <w:b/>
        </w:rPr>
        <w:t>Funding:</w:t>
      </w:r>
      <w:r>
        <w:rPr/>
        <w:t xml:space="preserve"> This research received no external funding</w:t>
      </w:r>
    </w:p>
    <w:p>
      <w:pPr>
        <w:pStyle w:val="MDPI62BackMatter"/>
        <w:rPr>
          <w:b/>
          <w:b/>
        </w:rPr>
      </w:pPr>
      <w:r>
        <w:rPr>
          <w:b/>
        </w:rPr>
        <w:t xml:space="preserve">Institutional Review Board Statement: </w:t>
      </w:r>
      <w:r>
        <w:rPr/>
        <w:t>Not applicable</w:t>
      </w:r>
      <w:bookmarkStart w:id="1" w:name="_Hlk89945590"/>
      <w:bookmarkEnd w:id="1"/>
    </w:p>
    <w:p>
      <w:pPr>
        <w:pStyle w:val="MDPI62BackMatter"/>
        <w:spacing w:before="0" w:after="0"/>
        <w:rPr/>
      </w:pPr>
      <w:r>
        <w:rPr>
          <w:b/>
        </w:rPr>
        <w:t xml:space="preserve">Informed Consent Statement: </w:t>
      </w:r>
      <w:r>
        <w:rPr/>
        <w:t>Informed consent was obtained from all subjects involved in the study.</w:t>
      </w:r>
    </w:p>
    <w:p>
      <w:pPr>
        <w:pStyle w:val="MDPI62BackMatter"/>
        <w:spacing w:before="0" w:after="0"/>
        <w:rPr/>
      </w:pPr>
      <w:r>
        <w:rPr/>
      </w:r>
      <w:bookmarkStart w:id="2" w:name="_Hlk60054323"/>
      <w:bookmarkStart w:id="3" w:name="_Hlk60054323"/>
      <w:bookmarkEnd w:id="3"/>
    </w:p>
    <w:p>
      <w:pPr>
        <w:pStyle w:val="MDPI62BackMatter"/>
        <w:rPr/>
      </w:pPr>
      <w:r>
        <w:rPr>
          <w:b/>
        </w:rPr>
        <w:t>Data Availability Statement:</w:t>
      </w:r>
      <w:r>
        <w:rPr/>
        <w:t xml:space="preserve"> 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pPr>
        <w:pStyle w:val="MDPI62BackMatter"/>
        <w:rPr/>
      </w:pPr>
      <w:r>
        <w:rPr>
          <w:b/>
        </w:rPr>
        <w:t>Conflicts of Interest:</w:t>
      </w:r>
      <w:r>
        <w:rPr/>
        <w:t xml:space="preserve"> The authors declare no conflicts of interest.</w:t>
      </w:r>
    </w:p>
    <w:p>
      <w:pPr>
        <w:pStyle w:val="MDPI21heading1"/>
        <w:ind w:left="0" w:hanging="0"/>
        <w:rPr/>
      </w:pPr>
      <w:r>
        <w:rPr/>
        <w:t>References</w:t>
      </w:r>
    </w:p>
    <w:p>
      <w:pPr>
        <w:pStyle w:val="MDPI63Notes"/>
        <w:rPr/>
      </w:pPr>
      <w:r>
        <w:rPr/>
        <w:t>1.</w:t>
        <w:tab/>
        <w:t>Huang L, Han R, Ai T, Yu P, Kang H, Tao Q, Xia L. Serial Quantitative Chest CT Assessment of COVID-19: A Deep Learning Approach. Radiol Cardiothorac Imaging. 2020 Mar 30;2(2):e200075. doi: 10.1148/ryct.2020200075. PMID: 33778562; PMCID: PMC7233442.</w:t>
      </w:r>
    </w:p>
    <w:p>
      <w:pPr>
        <w:pStyle w:val="MDPI63Notes"/>
        <w:rPr/>
      </w:pPr>
      <w:r>
        <w:rPr/>
        <w:t>2.</w:t>
        <w:tab/>
        <w:t>Mei X, Lee HC, Diao KY, Huang M, Lin B, Liu C, Xie Z, Ma Y, Robson PM, Chung M, Bernheim A, Mani V, Calcagno C, Li K, Li S, Shan H, Lv J, Zhao T, Xia J, Long Q, Steinberger S, Jacobi A, Deyer T, Luksza M, Liu F, Little BP, Fayad ZA, Yang Y. Artificial intelligence-enabled rapid diagnosis of patients with COVID-19. Nat Med. 2020 Aug;26(8):1224-1228. doi: 10.1038/s41591-020-0931-3. Epub 2020 May 19. PMID: 32427924; PMCID: PMC7446729.</w:t>
      </w:r>
    </w:p>
    <w:p>
      <w:pPr>
        <w:pStyle w:val="MDPI63Notes"/>
        <w:rPr/>
      </w:pPr>
      <w:r>
        <w:rPr/>
        <w:t>3.</w:t>
        <w:tab/>
        <w:t>Ozturk T, Talo M, Yildirim EA, Baloglu UB, Yildirim O, Rajendra Acharya U. Automated detection of COVID-19 cases using deep neural networks with X-ray images. Comput Biol Med. 2020 Jun;121:103792. doi: 10.1016/j.compbiomed.2020.103792. Epub 2020 Apr 28. PMID: 32568675; PMCID: PMC7187882.</w:t>
      </w:r>
    </w:p>
    <w:p>
      <w:pPr>
        <w:pStyle w:val="MDPI63Notes"/>
        <w:rPr/>
      </w:pPr>
      <w:r>
        <w:rPr/>
        <w:t>4.</w:t>
        <w:tab/>
        <w:t>Shan F, Gao Y, Wang J, Shi W, Shi N, Han M, Xue Z, Shen D, Shi Y. Abnormal lung quantification in chest CT images of COVID-19 patients with deep learning and its application to severity prediction. Med Phys. 2021 Apr;48(4):1633-1645. doi: 10.1002/mp.14609. Epub 2021 Mar 9. PMID: 33225476; PMCID: PMC7753662.</w:t>
      </w:r>
    </w:p>
    <w:p>
      <w:pPr>
        <w:pStyle w:val="MDPI63Notes"/>
        <w:rPr/>
      </w:pPr>
      <w:r>
        <w:rPr/>
        <w:t>5.</w:t>
        <w:tab/>
        <w:t xml:space="preserve">Wynants L, Van Calster B, Collins GS, Riley RD, Heinze G, Schuit E, Bonten MMJ, Dahly DL, Damen JAA, Debray TPA, de Jong VMT, De Vos M, Dhiman P, Haller MC, Harhay MO, Henckaerts L, Heus P, Kammer M, Kreuzberger N, Lohmann A, Luijken K, Ma J, Martin GP, McLernon DJ, Andaur Navarro CL, Reitsma JB, Sergeant JC, Shi C, Skoetz N, Smits LJM, Snell KIE, Sperrin M, Spijker R, Steyerberg EW, Takada T, Tzoulaki I, van Kuijk SMJ, van Bussel B, van der Horst ICC, van Royen FS, Verbakel JY, Wallisch C, Wilkinson J, Wolff R, Hooft L, Moons KGM, van Smeden M. Prediction models for diagnosis and prognosis of covid-19: systematic review and critical appraisal. </w:t>
      </w:r>
      <w:r>
        <w:rPr>
          <w:lang w:val="de-AT"/>
        </w:rPr>
        <w:t xml:space="preserve">BMJ. 2020 Apr 7;369:m1328. doi: 10.1136/bmj.m1328. Update in: BMJ. 2021 Feb 3;372:n236. Erratum in: BMJ. 2020 Jun 3;369:m2204. </w:t>
      </w:r>
      <w:r>
        <w:rPr/>
        <w:t>PMID: 32265220; PMCID: PMC7222643.</w:t>
      </w:r>
    </w:p>
    <w:p>
      <w:pPr>
        <w:pStyle w:val="MDPI63Notes"/>
        <w:rPr/>
      </w:pPr>
      <w:r>
        <w:rPr/>
        <w:t>6.</w:t>
        <w:tab/>
        <w:t>Jacobs C, van Rikxoort EM, Twellmann T, Scholten ET, de Jong PA, Kuhnigk JM, Oudkerk M, de Koning HJ, Prokop M, Schaefer-Prokop C, van Ginneken B. Automatic detection of subsolid pulmonary nodules in thoracic computed tomography images. Med Image Anal. 2014 Feb;18(2):374-84. doi: 10.1016/j.media.2013.12.001. Epub 2013 Dec 17. PMID: 24434166.</w:t>
      </w:r>
    </w:p>
    <w:p>
      <w:pPr>
        <w:pStyle w:val="MDPI63Notes"/>
        <w:rPr/>
      </w:pPr>
      <w:r>
        <w:rPr/>
        <w:t>7.</w:t>
        <w:tab/>
        <w:t>Topol EJ. High-performance medicine: the convergence of human and artificial intelligence. Nat Med. 2019 Jan;25(1):44-56. doi: 10.1038/s41591-018-0300-7. Epub 2019 Jan 7. PMID: 30617339.</w:t>
      </w:r>
    </w:p>
    <w:p>
      <w:pPr>
        <w:pStyle w:val="MDPI63Notes"/>
        <w:rPr/>
      </w:pPr>
      <w:r>
        <w:rPr/>
        <w:t>8.</w:t>
        <w:tab/>
        <w:t>Chartrand G, Cheng PM, Vorontsov E, Drozdzal M, Turcotte S, Pal CJ, Kadoury S, Tang A. Deep Learning: A Primer for Radiologists. Radiographics. 2017 Nov-Dec;37(7):2113-2131. doi: 10.1148/rg.2017170077. PMID: 29131760.</w:t>
      </w:r>
    </w:p>
    <w:p>
      <w:pPr>
        <w:pStyle w:val="MDPI63Notes"/>
        <w:rPr/>
      </w:pPr>
      <w:r>
        <w:rPr/>
        <w:t xml:space="preserve">9. </w:t>
        <w:tab/>
        <w:t>Sahanic S, Tymoszuk P, Luger AK, Hüfner K, Boehm A, Pizzini A, Schwabl C, Koppelstätter S, Kurz K, Asshoff M, et al. COVID-19 and its continuing burden after 12 months: a longitudinal observational prospective multicentre trial. ERJ open research (2023) 9:00317–2022. doi: 10.1183/23120541.00317-2022</w:t>
      </w:r>
    </w:p>
    <w:p>
      <w:pPr>
        <w:pStyle w:val="MDPI63Notes"/>
        <w:rPr/>
      </w:pPr>
      <w:r>
        <w:rPr>
          <w:lang w:val="de-DE"/>
        </w:rPr>
        <w:t xml:space="preserve">10. </w:t>
        <w:tab/>
        <w:t xml:space="preserve">Sonnweber T, Sahanic S, Pizzini A, Luger A, Schwabl C, Sonnweber B, Kurz K, Koppelstätter S, Haschka D, Petzer V, et al. </w:t>
      </w:r>
      <w:r>
        <w:rPr/>
        <w:t>Cardiopulmonary recovery after COVID-19: An observational prospective multicentre trial. European Respiratory Journal (2021) 57: doi: 10.1183/13993003.03481-2020</w:t>
      </w:r>
    </w:p>
    <w:p>
      <w:pPr>
        <w:pStyle w:val="MDPI63Notes"/>
        <w:rPr/>
      </w:pPr>
      <w:r>
        <w:rPr/>
        <w:t xml:space="preserve">11. </w:t>
        <w:tab/>
        <w:t>Luger AK, Sonnweber T, Gruber L, Schwabl C, Cima K, Tymoszuk P, Gerstner AK, Pizzini A, Sahanic S, Boehm A, et al. Chest CT of Lung Injury 1 Year after COVID-19 Pneumonia: The CovILD Study. Radiology (2022) 304:462–470. doi: 10.1148/radiol.211670</w:t>
      </w:r>
    </w:p>
    <w:p>
      <w:pPr>
        <w:pStyle w:val="MDPI63Notes"/>
        <w:rPr/>
      </w:pPr>
      <w:r>
        <w:rPr/>
        <w:t xml:space="preserve">12. </w:t>
        <w:tab/>
        <w:t>Sonnweber T, Tymoszuk P, Sahanic S, Boehm A, Pizzini A, Luger A, Schwabl C, Nairz M, Grubwieser P, Kurz K, et al. Investigating phenotypes of pulmonary COVID-19 recovery: A longitudinal observational prospective multicenter trial. eLife (2022) 11: doi: 10.7554/ELIFE.72500</w:t>
      </w:r>
    </w:p>
    <w:p>
      <w:pPr>
        <w:pStyle w:val="MDPI63Notes"/>
        <w:rPr/>
      </w:pPr>
      <w:r>
        <w:rPr/>
        <w:t xml:space="preserve">13. </w:t>
        <w:tab/>
        <w:t>Hansell DM, Bankier AA, MacMahon H, McLoud TC, Müller NL, Remy J. Fleischner Society: Glossary of terms for thoracic imaging. (2008) 246:697–722. doi: 10.1148/radiol.2462070712</w:t>
      </w:r>
    </w:p>
    <w:p>
      <w:pPr>
        <w:pStyle w:val="MDPI63Notes"/>
        <w:rPr/>
      </w:pPr>
      <w:r>
        <w:rPr/>
        <w:t xml:space="preserve">14. </w:t>
        <w:tab/>
        <w:t>Ripley B. MASS: Support Functions and Datasets for Venables and Ripley’s MASS. (2022) https://cran.r-project.org/package=MASS</w:t>
      </w:r>
    </w:p>
    <w:p>
      <w:pPr>
        <w:pStyle w:val="MDPI63Notes"/>
        <w:rPr/>
      </w:pPr>
      <w:r>
        <w:rPr/>
        <w:t xml:space="preserve">15. </w:t>
        <w:tab/>
        <w:t>Mangiafico S. rcompanion: Functions to Support Extension Education Program Evaluation. (2022) https://cran.r-project.org/package=rcompanion</w:t>
      </w:r>
    </w:p>
    <w:p>
      <w:pPr>
        <w:pStyle w:val="MDPI63Notes"/>
        <w:rPr/>
      </w:pPr>
      <w:r>
        <w:rPr/>
        <w:t xml:space="preserve">16. </w:t>
        <w:tab/>
        <w:t>McHugh ML. Interrater reliability: the kappa statistic. Biochemia Medica (2012) 22:276. doi: 10.11613/bm.2012.031</w:t>
      </w:r>
    </w:p>
    <w:p>
      <w:pPr>
        <w:pStyle w:val="MDPI63Notes"/>
        <w:rPr/>
      </w:pPr>
      <w:r>
        <w:rPr/>
        <w:t xml:space="preserve">17. </w:t>
        <w:tab/>
        <w:t>López-Ratón M, Rodríguez-Álvarez MX, Cadarso-Suárez C, Gude-Sampedro F. Optimalcutpoints: An R package for selecting optimal cutpoints in diagnostic tests. Journal of Statistical Software (2014) 61:1–36. doi: 10.18637/jss.v061.i08</w:t>
      </w:r>
    </w:p>
    <w:p>
      <w:pPr>
        <w:pStyle w:val="MDPI63Notes"/>
        <w:rPr/>
      </w:pPr>
      <w:r>
        <w:rPr/>
        <w:t xml:space="preserve">18. </w:t>
        <w:tab/>
        <w:t>Wright MN, Ziegler A. ranger: A Fast Implementation of Random Forests for High Dimensional Data in C++ and R. Journal of Statistical Software (2017) 77:1–17. doi: 10.18637/JSS.V077.I01</w:t>
      </w:r>
    </w:p>
    <w:p>
      <w:pPr>
        <w:pStyle w:val="MDPI63Notes"/>
        <w:rPr/>
      </w:pPr>
      <w:r>
        <w:rPr/>
        <w:t xml:space="preserve">19. </w:t>
        <w:tab/>
        <w:t>Breiman L. Random forests. Machine Learning (2001) 45:5–32. doi: 10.1023/A:1010933404324</w:t>
      </w:r>
    </w:p>
    <w:p>
      <w:pPr>
        <w:pStyle w:val="MDPI63Notes"/>
        <w:rPr/>
      </w:pPr>
      <w:r>
        <w:rPr/>
        <w:t xml:space="preserve">20. </w:t>
        <w:tab/>
        <w:t>Greenwell B, Boehmke B, Cunningham J, Developers G. gbm: Generalized Boosted Regression Models. (2022) https://cran.r-project.org/package=gbm</w:t>
      </w:r>
    </w:p>
    <w:p>
      <w:pPr>
        <w:pStyle w:val="MDPI63Notes"/>
        <w:rPr/>
      </w:pPr>
      <w:r>
        <w:rPr/>
        <w:t xml:space="preserve">21. </w:t>
        <w:tab/>
        <w:t>Friedman JH. Stochastic gradient boosting. Computational Statistics &amp; Data Analysis (2002) 38:367–378. doi: 10.1016/S0167-9473(01)00065-2</w:t>
      </w:r>
    </w:p>
    <w:p>
      <w:pPr>
        <w:pStyle w:val="MDPI63Notes"/>
        <w:rPr/>
      </w:pPr>
      <w:r>
        <w:rPr/>
        <w:t xml:space="preserve">22. </w:t>
        <w:tab/>
        <w:t>Friedman JH. Greedy function approximation: A gradient boosting machine. https://doiorg/101214/aos/1013203451 (2001) 29:1189–1232. doi: 10.1214/AOS/1013203451</w:t>
      </w:r>
    </w:p>
    <w:p>
      <w:pPr>
        <w:pStyle w:val="MDPI63Notes"/>
        <w:rPr/>
      </w:pPr>
      <w:r>
        <w:rPr/>
        <w:t xml:space="preserve">23. </w:t>
        <w:tab/>
        <w:t>Ripley BD. Pattern recognition and neural networks. Cambridge University Press (2014). doi: 10.1017/CBO9780511812651</w:t>
      </w:r>
    </w:p>
    <w:p>
      <w:pPr>
        <w:pStyle w:val="MDPI63Notes"/>
        <w:rPr/>
      </w:pPr>
      <w:r>
        <w:rPr/>
        <w:t xml:space="preserve">24. </w:t>
        <w:tab/>
        <w:t>Weston J, Watkins C. Multi-Class Support Vector Machines. (1998)</w:t>
      </w:r>
    </w:p>
    <w:p>
      <w:pPr>
        <w:pStyle w:val="MDPI63Notes"/>
        <w:rPr/>
      </w:pPr>
      <w:r>
        <w:rPr/>
        <w:t xml:space="preserve">25. </w:t>
        <w:tab/>
        <w:t>Karatzoglou A, Hornik K, Smola A, Zeileis A. kernlab - An S4 Package for Kernel Methods in R. Journal of Statistical Software (2004) 11:1–20. doi: 10.18637/JSS.V011.I09</w:t>
      </w:r>
    </w:p>
    <w:p>
      <w:pPr>
        <w:pStyle w:val="MDPI63Notes"/>
        <w:rPr/>
      </w:pPr>
      <w:r>
        <w:rPr/>
        <w:t xml:space="preserve">26. </w:t>
        <w:tab/>
        <w:t>Kuhn M. Building predictive models in R using the caret package. Journal of Statistical Software (2008) 28:1–26. doi: 10.18637/jss.v028.i05</w:t>
      </w:r>
    </w:p>
    <w:p>
      <w:pPr>
        <w:pStyle w:val="MDPI63Notes"/>
        <w:rPr/>
      </w:pPr>
      <w:r>
        <w:rPr/>
        <w:t xml:space="preserve">27. </w:t>
        <w:tab/>
        <w:t>Cohen J. A Coefficient of Agreement for Nominal Scales. Educational and Psychological Measurement (1960) 20:37–46. doi: 10.1177/001316446002000104</w:t>
      </w:r>
    </w:p>
    <w:p>
      <w:pPr>
        <w:pStyle w:val="MDPI63Notes"/>
        <w:rPr/>
      </w:pPr>
      <w:r>
        <w:rPr/>
        <w:t xml:space="preserve">28. </w:t>
        <w:tab/>
        <w:t>Brier GW. VERIFICATION OF FORECASTS EXPRESSED IN TERMS OF PROBABILITY. Monthly Weather Review (1950) 78:1–3. doi: 10.1175/1520-0493(1950)078&lt;0001:vofeit&gt;2.0.co;2</w:t>
      </w:r>
    </w:p>
    <w:p>
      <w:pPr>
        <w:pStyle w:val="MDPI63Notes"/>
        <w:rPr/>
      </w:pPr>
      <w:r>
        <w:rPr/>
        <w:t xml:space="preserve">29. </w:t>
        <w:tab/>
        <w:t>Covert I, Lee SI. Improving KernelSHAP: Practical Shapley Value Estimation via Linear Regression. Proceedings of Machine Learning Research (2020) 130:3457–3465. https://arxiv.org/abs/2012.01536v3</w:t>
      </w:r>
    </w:p>
    <w:p>
      <w:pPr>
        <w:pStyle w:val="MDPI63Notes"/>
        <w:rPr/>
      </w:pPr>
      <w:r>
        <w:rPr/>
        <w:t xml:space="preserve">30. </w:t>
        <w:tab/>
        <w:t>Lundberg SM, Lee SI. A Unified Approach to Interpreting Model Predictions. Advances in Neural Information Processing Systems (2017) 2017-Decem:4766–4775. https://arxiv.org/abs/1705.07874v2</w:t>
      </w:r>
    </w:p>
    <w:p>
      <w:pPr>
        <w:pStyle w:val="MDPI63Notes"/>
        <w:rPr/>
      </w:pPr>
      <w:r>
        <w:rPr/>
        <w:t xml:space="preserve">31. </w:t>
        <w:tab/>
        <w:t xml:space="preserve">Mayer M, Watson D, Biecek P. kernelshap: Kernel SHAP. (2023) </w:t>
      </w:r>
      <w:hyperlink r:id="rId7">
        <w:r>
          <w:rPr>
            <w:rStyle w:val="InternetLink"/>
          </w:rPr>
          <w:t>https://cran.r-project.org/web/packages/kernelshap/index.html</w:t>
        </w:r>
      </w:hyperlink>
    </w:p>
    <w:p>
      <w:pPr>
        <w:pStyle w:val="MDPI63Notes"/>
        <w:rPr/>
      </w:pPr>
      <w:r>
        <w:rPr/>
        <w:t>32.</w:t>
        <w:tab/>
        <w:t>Gao M, Bagci U, Lu L, Wu A, Buty M, Shin HC, Roth H, Papadakis GZ, Depeursinge A, Summers RM, Xu Z, Mollura DJ. Holistic classification of CT attenuation patterns for interstitial lung diseases via deep convolutional neural networks. Comput Methods Biomech Biomed Eng Imaging Vis. 2018;6(1):1-6. doi: 10.1080/21681163.2015.1124249. Epub 2016 Jun 6. PMID: 29623248; PMCID: PMC5881940.</w:t>
      </w:r>
    </w:p>
    <w:p>
      <w:pPr>
        <w:pStyle w:val="MDPI63Notes"/>
        <w:rPr/>
      </w:pPr>
      <w:r>
        <w:rPr/>
        <w:t>33.</w:t>
        <w:tab/>
        <w:t>Hosny A, Parmar C, Coroller TP, Grossmann P, Zeleznik R, Kumar A, Bussink J, Gillies RJ, Mak RH, Aerts HJWL. Deep learning for lung cancer prognostication: A retrospective multi-cohort radiomics study. PLoS Med. 2018 Nov 30;15(11):e1002711. doi: 10.1371/journal.pmed.1002711. PMID: 30500819; PMCID: PMC6269088.</w:t>
      </w:r>
    </w:p>
    <w:p>
      <w:pPr>
        <w:pStyle w:val="MDPI63Notes"/>
        <w:rPr/>
      </w:pPr>
      <w:r>
        <w:rPr/>
        <w:t>34.</w:t>
        <w:tab/>
        <w:t>Jacobs C, van Rikxoort EM, Twellmann T, Scholten ET, de Jong PA, Kuhnigk JM, Oudkerk M, de Koning HJ, Prokop M, Schaefer-Prokop C, van Ginneken B. Automatic detection of subsolid pulmonary nodules in thoracic computed tomography images. Med Image Anal. 2014 Feb;18(2):374-84. doi: 10.1016/j.media.2013.12.001. Epub 2013 Dec 17. PMID: 24434166.</w:t>
      </w:r>
    </w:p>
    <w:p>
      <w:pPr>
        <w:pStyle w:val="MDPI63Notes"/>
        <w:rPr/>
      </w:pPr>
      <w:r>
        <w:rPr/>
        <w:t>35.</w:t>
        <w:tab/>
        <w:t>Soussan M, Chouahnia K, Maisonobe JA, Boubaya M, Eder V, Morère JF, Buvat I. Prognostic implications of volume-based measurements on FDG PET/CT in stage III non-small-cell lung cancer after induction chemotherapy. Eur J Nucl Med Mol Imaging. 2013 May;40(5):668-76. doi: 10.1007/s00259-012-2321-7. Epub 2013 Jan 11. PMID: 23306807.</w:t>
      </w:r>
    </w:p>
    <w:p>
      <w:pPr>
        <w:pStyle w:val="MDPI63Notes"/>
        <w:rPr/>
      </w:pPr>
      <w:r>
        <w:rPr>
          <w:lang w:val="en-GB"/>
        </w:rPr>
        <w:t>36.</w:t>
        <w:tab/>
        <w:t xml:space="preserve">Xu, M., Qi, S., Yue, Y. et al. </w:t>
      </w:r>
      <w:r>
        <w:rPr/>
        <w:t>Segmentation of lung parenchyma in CT images using CNN trained with the clustering algorithm generated dataset. BioMed Eng OnLine 18, 2 (2019). https://doi.org/10.1186/s12938-018-0619-9</w:t>
      </w:r>
    </w:p>
    <w:sectPr>
      <w:headerReference w:type="default" r:id="rId8"/>
      <w:headerReference w:type="first" r:id="rId9"/>
      <w:footerReference w:type="default" r:id="rId10"/>
      <w:footerReference w:type="first" r:id="rId11"/>
      <w:type w:val="nextPage"/>
      <w:pgSz w:w="11906" w:h="16838"/>
      <w:pgMar w:left="720" w:right="720" w:header="1020" w:top="1417" w:footer="340" w:bottom="1077" w:gutter="0"/>
      <w:lnNumType w:countBy="1" w:restart="continuous" w:distance="255"/>
      <w:pgNumType w:start="1" w:fmt="decimal"/>
      <w:formProt w:val="false"/>
      <w:titlePg/>
      <w:textDirection w:val="lrTb"/>
      <w:bidi/>
      <w:docGrid w:type="lines" w:linePitch="326" w:charSpace="8192"/>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5-01-15T15:58:02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en-US" w:eastAsia="zh-CN" w:bidi="ar-SA"/>
        </w:rPr>
        <w:t>Split for two sentences for a better readibility</w:t>
      </w:r>
    </w:p>
  </w:comment>
  <w:comment w:id="1" w:author="Unknown Author" w:date="2025-01-15T16:01:27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en-US" w:eastAsia="zh-CN" w:bidi="ar-SA"/>
        </w:rPr>
        <w:t>I believe, the main message of our story is, that we can predict LFT abnormalities with machine learning in a reliable and reproducible way, better than with use of single markers. Tried to convey it more clearly</w:t>
      </w:r>
    </w:p>
  </w:comment>
  <w:comment w:id="2" w:author="Unknown Author" w:date="2025-01-15T16:08:12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en-US" w:eastAsia="zh-CN" w:bidi="ar-SA"/>
        </w:rPr>
        <w:t>Extremely well written, I like it!</w:t>
      </w:r>
    </w:p>
  </w:comment>
  <w:comment w:id="3" w:author="Unknown Author" w:date="2025-01-16T06:48:43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en-US" w:eastAsia="zh-CN" w:bidi="ar-SA"/>
        </w:rPr>
        <w:t>The abbreviation was already explained</w:t>
      </w:r>
    </w:p>
  </w:comment>
  <w:comment w:id="4" w:author="Unknown Author" w:date="2025-01-16T06:51:09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en-US" w:eastAsia="zh-CN" w:bidi="ar-SA"/>
        </w:rPr>
        <w:t>A trial to make it shorter; we have already a lot of publications for the cohort</w:t>
      </w:r>
    </w:p>
  </w:comment>
  <w:comment w:id="5" w:author="Unknown Author" w:date="2025-01-16T13:11:06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en-US" w:eastAsia="zh-CN" w:bidi="ar-SA"/>
        </w:rPr>
        <w:t>I’ve made a separate paragraph and left the details for the statistic part.</w:t>
      </w:r>
    </w:p>
  </w:comment>
  <w:comment w:id="6" w:author="Unknown Author" w:date="2025-01-18T20:55:00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en-US" w:eastAsia="zh-CN" w:bidi="ar-SA"/>
        </w:rPr>
        <w:t>Shortened a bit… I left only the methods used for generation of the results in the main figures</w:t>
      </w:r>
    </w:p>
  </w:comment>
  <w:comment w:id="7" w:author="Unknown Author" w:date="2025-01-18T20:56:28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en-US" w:eastAsia="zh-CN" w:bidi="ar-SA"/>
        </w:rPr>
        <w:t>Forgot to mention it, this a potentially interesting explanatory variable</w:t>
      </w:r>
    </w:p>
  </w:comment>
  <w:comment w:id="8" w:author="Unknown Author" w:date="2025-01-18T21:59:40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en-US" w:eastAsia="zh-CN" w:bidi="ar-SA"/>
        </w:rPr>
        <w:t>Rather for Discussion</w:t>
      </w:r>
    </w:p>
  </w:comment>
  <w:comment w:id="9" w:author="Unknown Author" w:date="2025-01-18T22:17:04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en-US" w:eastAsia="zh-CN" w:bidi="ar-SA"/>
        </w:rPr>
        <w:t>Please note this change, this was an error; its is the blocked bootstrap test, because the observations were not independent (multiple observations for one participant)</w:t>
      </w:r>
    </w:p>
  </w:comment>
  <w:comment w:id="10" w:author="Unknown Author" w:date="2025-01-18T22:29:00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0"/>
          <w:u w:val="none"/>
          <w:vertAlign w:val="baseline"/>
          <w:em w:val="none"/>
          <w:lang w:val="en-US" w:eastAsia="zh-CN" w:bidi="ar-SA"/>
        </w:rPr>
        <w:t xml:space="preserve">Generally, I’d move the details on model and marker performance to Results. Frankly speaking, the  Discussion is at the moment too shallow. From my point of view there are several findings, which need to be addressed by the Radiology Team as experts in the field: </w:t>
      </w:r>
    </w:p>
    <w:p>
      <w:r>
        <w:rPr>
          <w:rFonts w:ascii="Liberation Serif" w:hAnsi="Liberation Serif" w:eastAsia="Segoe UI" w:cs="Tahoma"/>
          <w:color w:val="auto"/>
          <w:sz w:val="24"/>
          <w:szCs w:val="24"/>
          <w:lang w:val="en-US" w:eastAsia="en-US" w:bidi="en-US"/>
        </w:rPr>
      </w:r>
    </w:p>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0"/>
          <w:u w:val="none"/>
          <w:vertAlign w:val="baseline"/>
          <w:em w:val="none"/>
          <w:lang w:val="en-US" w:eastAsia="zh-CN" w:bidi="ar-SA"/>
        </w:rPr>
        <w:t xml:space="preserve">1) How do we stand with our machine learning as compared with literature? Certainly, there are multiple papers with a similar approach to prediction of LFT abnormalities. </w:t>
      </w:r>
    </w:p>
    <w:p>
      <w:r>
        <w:rPr>
          <w:rFonts w:ascii="Liberation Serif" w:hAnsi="Liberation Serif" w:eastAsia="Segoe UI" w:cs="Tahoma"/>
          <w:color w:val="auto"/>
          <w:sz w:val="24"/>
          <w:szCs w:val="24"/>
          <w:lang w:val="en-US" w:eastAsia="en-US" w:bidi="en-US"/>
        </w:rPr>
      </w:r>
    </w:p>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0"/>
          <w:u w:val="none"/>
          <w:vertAlign w:val="baseline"/>
          <w:em w:val="none"/>
          <w:lang w:val="en-US" w:eastAsia="zh-CN" w:bidi="ar-SA"/>
        </w:rPr>
        <w:t>2) What are possible biological and clinical reasons for the perplexing fact, that we can predict reduced DLCO, but not FEV1 or FVC? Is DLCO a better readout of a structural lung damage? A literature context?</w:t>
      </w:r>
    </w:p>
    <w:p>
      <w:r>
        <w:rPr>
          <w:rFonts w:ascii="Liberation Serif" w:hAnsi="Liberation Serif" w:eastAsia="Segoe UI" w:cs="Tahoma"/>
          <w:color w:val="auto"/>
          <w:sz w:val="24"/>
          <w:szCs w:val="24"/>
          <w:lang w:val="en-US" w:eastAsia="en-US" w:bidi="en-US"/>
        </w:rPr>
      </w:r>
    </w:p>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0"/>
          <w:u w:val="none"/>
          <w:vertAlign w:val="baseline"/>
          <w:em w:val="none"/>
          <w:lang w:val="en-US" w:eastAsia="zh-CN" w:bidi="ar-SA"/>
        </w:rPr>
        <w:t>3) Top most important explanatory factors: there are known risk factors for severe COVID-19 among them, it deserves a statement in Discussion.</w:t>
      </w:r>
    </w:p>
    <w:p>
      <w:r>
        <w:rPr>
          <w:rFonts w:ascii="Liberation Serif" w:hAnsi="Liberation Serif" w:eastAsia="Segoe UI" w:cs="Tahoma"/>
          <w:color w:val="auto"/>
          <w:sz w:val="24"/>
          <w:szCs w:val="24"/>
          <w:lang w:val="en-US" w:eastAsia="en-US" w:bidi="en-US"/>
        </w:rPr>
      </w:r>
    </w:p>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0"/>
          <w:u w:val="none"/>
          <w:vertAlign w:val="baseline"/>
          <w:em w:val="none"/>
          <w:lang w:val="en-US" w:eastAsia="zh-CN" w:bidi="ar-SA"/>
        </w:rPr>
        <w:t xml:space="preserve">4) Both software- and human-determined CT severity readouts are important for prediction of reduced DLCO. For me this is a nice example of a human – machine collaboration at prediction of functional deficits of the lungs. While AI captures the details, the human radiologist with a very general, organ-averaged CTSS quantifies the overall lesion size. </w:t>
      </w:r>
    </w:p>
    <w:p>
      <w:r>
        <w:rPr>
          <w:rFonts w:ascii="Liberation Serif" w:hAnsi="Liberation Serif" w:eastAsia="Segoe UI" w:cs="Tahoma"/>
          <w:color w:val="auto"/>
          <w:sz w:val="24"/>
          <w:szCs w:val="24"/>
          <w:lang w:val="en-US" w:eastAsia="en-US" w:bidi="en-US"/>
        </w:rPr>
      </w:r>
    </w:p>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0"/>
          <w:u w:val="none"/>
          <w:vertAlign w:val="baseline"/>
          <w:em w:val="none"/>
          <w:lang w:val="en-US" w:eastAsia="zh-CN" w:bidi="ar-SA"/>
        </w:rPr>
        <w:t>5) Our ROC analyses for CTSS, opacity, and high opacity as candidate standalone markers of  reduced DLCO: please look at the cutoffs. They are extremely small! What does it mean? Grave clinical impact of minimal residual lung lesions?</w:t>
      </w:r>
    </w:p>
  </w:comment>
  <w:comment w:id="11" w:author="Unknown Author" w:date="2025-01-18T22:22:42Z" w:initials="">
    <w:p>
      <w:r>
        <w:rPr>
          <w:rFonts w:ascii="Calibri" w:hAnsi="Calibri" w:eastAsia="SimSun" w:cs="Times New Roman"/>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0"/>
          <w:u w:val="none"/>
          <w:vertAlign w:val="baseline"/>
          <w:em w:val="none"/>
          <w:lang w:val="en-US" w:eastAsia="zh-CN" w:bidi="ar-SA"/>
        </w:rPr>
        <w:t>Is there a special reason for such detailed descriptions in Discussion? I recommend moving this part to the first paragraph of Results.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Palatino Linotype">
    <w:charset w:val="00"/>
    <w:family w:val="roman"/>
    <w:pitch w:val="variable"/>
  </w:font>
  <w:font w:name="Liberation Sans">
    <w:altName w:val="Arial"/>
    <w:charset w:val="00"/>
    <w:family w:val="roman"/>
    <w:pitch w:val="variable"/>
  </w:font>
  <w:font w:name="Palatino Linotype">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lineRule="auto" w:line="24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op w:val="single" w:sz="4" w:space="0" w:color="000000"/>
      </w:pBdr>
      <w:tabs>
        <w:tab w:val="clear" w:pos="408"/>
        <w:tab w:val="right" w:pos="8844" w:leader="none"/>
      </w:tabs>
      <w:snapToGrid w:val="false"/>
      <w:spacing w:lineRule="exact" w:line="100" w:before="480" w:after="0"/>
      <w:jc w:val="left"/>
      <w:rPr>
        <w:i/>
        <w:i/>
        <w:sz w:val="16"/>
        <w:szCs w:val="16"/>
      </w:rPr>
    </w:pPr>
    <w:r>
      <w:rPr>
        <w:i/>
        <w:sz w:val="16"/>
        <w:szCs w:val="16"/>
      </w:rPr>
    </w:r>
  </w:p>
  <w:p>
    <w:pPr>
      <w:pStyle w:val="Normal"/>
      <w:tabs>
        <w:tab w:val="clear" w:pos="408"/>
        <w:tab w:val="right" w:pos="10466" w:leader="none"/>
      </w:tabs>
      <w:snapToGrid w:val="false"/>
      <w:spacing w:lineRule="auto" w:line="240"/>
      <w:rPr>
        <w:sz w:val="16"/>
        <w:szCs w:val="16"/>
        <w:lang w:val="fr-CH"/>
      </w:rPr>
    </w:pPr>
    <w:r>
      <w:rPr>
        <w:i/>
        <w:sz w:val="16"/>
        <w:szCs w:val="16"/>
        <w:lang w:val="es-ES_tradnl"/>
      </w:rPr>
      <w:t xml:space="preserve">Diagnostics </w:t>
    </w:r>
    <w:r>
      <w:rPr>
        <w:b/>
        <w:bCs/>
        <w:iCs/>
        <w:sz w:val="16"/>
        <w:szCs w:val="16"/>
        <w:lang w:val="es-ES_tradnl"/>
      </w:rPr>
      <w:t>2024</w:t>
    </w:r>
    <w:r>
      <w:rPr>
        <w:bCs/>
        <w:iCs/>
        <w:sz w:val="16"/>
        <w:szCs w:val="16"/>
        <w:lang w:val="es-ES_tradnl"/>
      </w:rPr>
      <w:t>,</w:t>
    </w:r>
    <w:r>
      <w:rPr>
        <w:bCs/>
        <w:i/>
        <w:iCs/>
        <w:sz w:val="16"/>
        <w:szCs w:val="16"/>
        <w:lang w:val="es-ES_tradnl"/>
      </w:rPr>
      <w:t xml:space="preserve"> 14</w:t>
    </w:r>
    <w:r>
      <w:rPr>
        <w:bCs/>
        <w:iCs/>
        <w:sz w:val="16"/>
        <w:szCs w:val="16"/>
        <w:lang w:val="es-ES_tradnl"/>
      </w:rPr>
      <w:t>, x. https://doi.org/10.3390/xxxxx</w:t>
    </w:r>
    <w:r>
      <w:rPr>
        <w:sz w:val="16"/>
        <w:szCs w:val="16"/>
        <w:lang w:val="fr-CH"/>
      </w:rPr>
      <w:tab/>
      <w:t>www.mdpi.com/journal/</w:t>
    </w:r>
    <w:r>
      <w:rPr>
        <w:sz w:val="16"/>
        <w:szCs w:val="16"/>
        <w:lang w:val="es-ES_tradnl"/>
      </w:rPr>
      <w:t>diagnostics</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408"/>
        <w:tab w:val="right" w:pos="10466" w:leader="none"/>
      </w:tabs>
      <w:snapToGrid w:val="false"/>
      <w:spacing w:lineRule="auto" w:line="240"/>
      <w:rPr>
        <w:sz w:val="16"/>
      </w:rPr>
    </w:pPr>
    <w:r>
      <w:rPr>
        <w:i/>
        <w:sz w:val="16"/>
      </w:rPr>
      <w:t xml:space="preserve">Diagnostics </w:t>
    </w:r>
    <w:r>
      <w:rPr>
        <w:b/>
        <w:sz w:val="16"/>
      </w:rPr>
      <w:t>2024</w:t>
    </w:r>
    <w:r>
      <w:rPr>
        <w:sz w:val="16"/>
      </w:rPr>
      <w:t>,</w:t>
    </w:r>
    <w:r>
      <w:rPr>
        <w:i/>
        <w:sz w:val="16"/>
      </w:rPr>
      <w:t xml:space="preserve"> 14</w:t>
    </w:r>
    <w:r>
      <w:rPr>
        <w:sz w:val="16"/>
      </w:rPr>
      <w:t>, x FOR PEER REVIEW</w:t>
      <w:tab/>
    </w:r>
    <w:r>
      <w:rPr>
        <w:sz w:val="16"/>
      </w:rPr>
      <w:fldChar w:fldCharType="begin"/>
    </w:r>
    <w:r>
      <w:rPr>
        <w:sz w:val="16"/>
      </w:rPr>
      <w:instrText> PAGE </w:instrText>
    </w:r>
    <w:r>
      <w:rPr>
        <w:sz w:val="16"/>
      </w:rPr>
      <w:fldChar w:fldCharType="separate"/>
    </w:r>
    <w:r>
      <w:rPr>
        <w:sz w:val="16"/>
      </w:rPr>
      <w:t>18</w:t>
    </w:r>
    <w:r>
      <w:rPr>
        <w:sz w:val="16"/>
      </w:rPr>
      <w:fldChar w:fldCharType="end"/>
    </w:r>
    <w:r>
      <w:rPr>
        <w:sz w:val="16"/>
      </w:rPr>
      <w:t xml:space="preserve"> of </w:t>
    </w:r>
    <w:r>
      <w:rPr>
        <w:sz w:val="16"/>
      </w:rPr>
      <w:fldChar w:fldCharType="begin"/>
    </w:r>
    <w:r>
      <w:rPr>
        <w:sz w:val="16"/>
      </w:rPr>
      <w:instrText> NUMPAGES </w:instrText>
    </w:r>
    <w:r>
      <w:rPr>
        <w:sz w:val="16"/>
      </w:rPr>
      <w:fldChar w:fldCharType="separate"/>
    </w:r>
    <w:r>
      <w:rPr>
        <w:sz w:val="16"/>
      </w:rPr>
      <w:t>18</w:t>
    </w:r>
    <w:r>
      <w:rPr>
        <w:sz w:val="16"/>
      </w:rPr>
      <w:fldChar w:fldCharType="end"/>
    </w:r>
  </w:p>
  <w:p>
    <w:pPr>
      <w:pStyle w:val="Normal"/>
      <w:pBdr>
        <w:bottom w:val="single" w:sz="4" w:space="1" w:color="000000"/>
      </w:pBdr>
      <w:tabs>
        <w:tab w:val="clear" w:pos="408"/>
        <w:tab w:val="right" w:pos="8844" w:leader="none"/>
      </w:tabs>
      <w:snapToGrid w:val="false"/>
      <w:spacing w:lineRule="exact" w:line="100" w:before="0" w:after="480"/>
      <w:jc w:val="left"/>
      <w:rPr>
        <w:sz w:val="16"/>
      </w:rPr>
    </w:pPr>
    <w:r>
      <w:rPr>
        <w:sz w:val="1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487" w:type="dxa"/>
      <w:jc w:val="left"/>
      <w:tblInd w:w="0" w:type="dxa"/>
      <w:tblLayout w:type="fixed"/>
      <w:tblCellMar>
        <w:top w:w="0" w:type="dxa"/>
        <w:left w:w="0" w:type="dxa"/>
        <w:bottom w:w="0" w:type="dxa"/>
        <w:right w:w="0" w:type="dxa"/>
      </w:tblCellMar>
      <w:tblLook w:firstRow="1" w:noVBand="1" w:lastRow="0" w:firstColumn="1" w:lastColumn="0" w:noHBand="0" w:val="04a0"/>
    </w:tblPr>
    <w:tblGrid>
      <w:gridCol w:w="3677"/>
      <w:gridCol w:w="4537"/>
      <w:gridCol w:w="2273"/>
    </w:tblGrid>
    <w:tr>
      <w:trPr>
        <w:trHeight w:val="686" w:hRule="atLeast"/>
      </w:trPr>
      <w:tc>
        <w:tcPr>
          <w:tcW w:w="3677" w:type="dxa"/>
          <w:tcBorders/>
          <w:shd w:color="auto" w:fill="auto" w:val="clear"/>
          <w:vAlign w:val="center"/>
        </w:tcPr>
        <w:p>
          <w:pPr>
            <w:pStyle w:val="Header"/>
            <w:widowControl w:val="false"/>
            <w:pBdr>
              <w:bottom w:val="nil"/>
            </w:pBdr>
            <w:jc w:val="left"/>
            <w:rPr>
              <w:rFonts w:eastAsia="DengXian"/>
              <w:b/>
              <w:b/>
              <w:bCs/>
            </w:rPr>
          </w:pPr>
          <w:r>
            <w:rPr/>
            <w:drawing>
              <wp:inline distT="0" distB="0" distL="0" distR="0">
                <wp:extent cx="1676400" cy="436245"/>
                <wp:effectExtent l="0" t="0" r="0" b="0"/>
                <wp:docPr id="5" name="Picture 3" descr="C:\Users\home\AppData\Local\Temp\HZ$D.082.3292\diagnostic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home\AppData\Local\Temp\HZ$D.082.3292\diagnostics_logo.png"/>
                        <pic:cNvPicPr>
                          <a:picLocks noChangeAspect="1" noChangeArrowheads="1"/>
                        </pic:cNvPicPr>
                      </pic:nvPicPr>
                      <pic:blipFill>
                        <a:blip r:embed="rId1"/>
                        <a:stretch>
                          <a:fillRect/>
                        </a:stretch>
                      </pic:blipFill>
                      <pic:spPr bwMode="auto">
                        <a:xfrm>
                          <a:off x="0" y="0"/>
                          <a:ext cx="1676400" cy="436245"/>
                        </a:xfrm>
                        <a:prstGeom prst="rect">
                          <a:avLst/>
                        </a:prstGeom>
                      </pic:spPr>
                    </pic:pic>
                  </a:graphicData>
                </a:graphic>
              </wp:inline>
            </w:drawing>
          </w:r>
        </w:p>
      </w:tc>
      <w:tc>
        <w:tcPr>
          <w:tcW w:w="4537" w:type="dxa"/>
          <w:tcBorders/>
          <w:shd w:color="auto" w:fill="auto" w:val="clear"/>
          <w:vAlign w:val="center"/>
        </w:tcPr>
        <w:p>
          <w:pPr>
            <w:pStyle w:val="Header"/>
            <w:widowControl w:val="false"/>
            <w:pBdr>
              <w:bottom w:val="nil"/>
            </w:pBdr>
            <w:rPr>
              <w:rFonts w:eastAsia="DengXian"/>
              <w:b/>
              <w:b/>
              <w:bCs/>
            </w:rPr>
          </w:pPr>
          <w:r>
            <w:rPr>
              <w:rFonts w:eastAsia="DengXian"/>
              <w:b/>
              <w:bCs/>
            </w:rPr>
          </w:r>
        </w:p>
      </w:tc>
      <w:tc>
        <w:tcPr>
          <w:tcW w:w="2273" w:type="dxa"/>
          <w:tcBorders/>
          <w:shd w:color="auto" w:fill="auto" w:val="clear"/>
          <w:vAlign w:val="center"/>
        </w:tcPr>
        <w:p>
          <w:pPr>
            <w:pStyle w:val="Header"/>
            <w:widowControl w:val="false"/>
            <w:pBdr>
              <w:bottom w:val="nil"/>
            </w:pBdr>
            <w:jc w:val="right"/>
            <w:rPr>
              <w:rFonts w:eastAsia="DengXian"/>
              <w:b/>
              <w:b/>
              <w:bCs/>
            </w:rPr>
          </w:pPr>
          <w:r>
            <w:rPr/>
            <w:drawing>
              <wp:inline distT="0" distB="0" distL="0" distR="0">
                <wp:extent cx="539750" cy="360045"/>
                <wp:effectExtent l="0" t="0" r="0" b="0"/>
                <wp:docPr id="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
                        <pic:cNvPicPr>
                          <a:picLocks noChangeAspect="1" noChangeArrowheads="1"/>
                        </pic:cNvPicPr>
                      </pic:nvPicPr>
                      <pic:blipFill>
                        <a:blip r:embed="rId2"/>
                        <a:stretch>
                          <a:fillRect/>
                        </a:stretch>
                      </pic:blipFill>
                      <pic:spPr bwMode="auto">
                        <a:xfrm>
                          <a:off x="0" y="0"/>
                          <a:ext cx="539750" cy="360045"/>
                        </a:xfrm>
                        <a:prstGeom prst="rect">
                          <a:avLst/>
                        </a:prstGeom>
                      </pic:spPr>
                    </pic:pic>
                  </a:graphicData>
                </a:graphic>
              </wp:inline>
            </w:drawing>
          </w:r>
        </w:p>
      </w:tc>
    </w:tr>
  </w:tbl>
  <w:p>
    <w:pPr>
      <w:pStyle w:val="Normal"/>
      <w:pBdr>
        <w:bottom w:val="single" w:sz="4" w:space="1" w:color="000000"/>
      </w:pBdr>
      <w:snapToGrid w:val="false"/>
      <w:spacing w:lineRule="exact" w:line="1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033" w:hanging="425"/>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1."/>
      <w:lvlJc w:val="left"/>
      <w:pPr>
        <w:tabs>
          <w:tab w:val="num" w:pos="0"/>
        </w:tabs>
        <w:ind w:left="425" w:hanging="425"/>
      </w:pPr>
      <w:rPr>
        <w:vertAlign w:val="superscrip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1."/>
      <w:lvlJc w:val="left"/>
      <w:pPr>
        <w:tabs>
          <w:tab w:val="num" w:pos="0"/>
        </w:tabs>
        <w:ind w:left="3033" w:hanging="425"/>
      </w:pPr>
      <w:rPr>
        <w:vertAlign w:val="baseline"/>
        <w:position w:val="0"/>
        <w:sz w:val="20"/>
        <w:sz w:val="20"/>
        <w:i w:val="false"/>
        <w:b w:val="false"/>
      </w:rPr>
    </w:lvl>
    <w:lvl w:ilvl="1">
      <w:start w:val="1"/>
      <w:numFmt w:val="lowerLetter"/>
      <w:lvlText w:val="%2."/>
      <w:lvlJc w:val="left"/>
      <w:pPr>
        <w:tabs>
          <w:tab w:val="num" w:pos="0"/>
        </w:tabs>
        <w:ind w:left="4048" w:hanging="360"/>
      </w:pPr>
    </w:lvl>
    <w:lvl w:ilvl="2">
      <w:start w:val="1"/>
      <w:numFmt w:val="lowerRoman"/>
      <w:lvlText w:val="%3."/>
      <w:lvlJc w:val="right"/>
      <w:pPr>
        <w:tabs>
          <w:tab w:val="num" w:pos="0"/>
        </w:tabs>
        <w:ind w:left="4768" w:hanging="180"/>
      </w:pPr>
    </w:lvl>
    <w:lvl w:ilvl="3">
      <w:start w:val="1"/>
      <w:numFmt w:val="decimal"/>
      <w:lvlText w:val="%4."/>
      <w:lvlJc w:val="left"/>
      <w:pPr>
        <w:tabs>
          <w:tab w:val="num" w:pos="0"/>
        </w:tabs>
        <w:ind w:left="5488" w:hanging="360"/>
      </w:pPr>
    </w:lvl>
    <w:lvl w:ilvl="4">
      <w:start w:val="1"/>
      <w:numFmt w:val="lowerLetter"/>
      <w:lvlText w:val="%5."/>
      <w:lvlJc w:val="left"/>
      <w:pPr>
        <w:tabs>
          <w:tab w:val="num" w:pos="0"/>
        </w:tabs>
        <w:ind w:left="6208" w:hanging="360"/>
      </w:pPr>
    </w:lvl>
    <w:lvl w:ilvl="5">
      <w:start w:val="1"/>
      <w:numFmt w:val="lowerRoman"/>
      <w:lvlText w:val="%6."/>
      <w:lvlJc w:val="right"/>
      <w:pPr>
        <w:tabs>
          <w:tab w:val="num" w:pos="0"/>
        </w:tabs>
        <w:ind w:left="6928" w:hanging="180"/>
      </w:pPr>
    </w:lvl>
    <w:lvl w:ilvl="6">
      <w:start w:val="1"/>
      <w:numFmt w:val="decimal"/>
      <w:lvlText w:val="%7."/>
      <w:lvlJc w:val="left"/>
      <w:pPr>
        <w:tabs>
          <w:tab w:val="num" w:pos="0"/>
        </w:tabs>
        <w:ind w:left="7648" w:hanging="360"/>
      </w:pPr>
    </w:lvl>
    <w:lvl w:ilvl="7">
      <w:start w:val="1"/>
      <w:numFmt w:val="lowerLetter"/>
      <w:lvlText w:val="%8."/>
      <w:lvlJc w:val="left"/>
      <w:pPr>
        <w:tabs>
          <w:tab w:val="num" w:pos="0"/>
        </w:tabs>
        <w:ind w:left="8368" w:hanging="360"/>
      </w:pPr>
    </w:lvl>
    <w:lvl w:ilvl="8">
      <w:start w:val="1"/>
      <w:numFmt w:val="lowerRoman"/>
      <w:lvlText w:val="%9."/>
      <w:lvlJc w:val="right"/>
      <w:pPr>
        <w:tabs>
          <w:tab w:val="num" w:pos="0"/>
        </w:tabs>
        <w:ind w:left="9088" w:hanging="180"/>
      </w:pPr>
    </w:lvl>
  </w:abstractNum>
  <w:abstractNum w:abstractNumId="4">
    <w:lvl w:ilvl="0">
      <w:start w:val="1"/>
      <w:numFmt w:val="decimal"/>
      <w:lvlText w:val="%1."/>
      <w:lvlJc w:val="left"/>
      <w:pPr>
        <w:tabs>
          <w:tab w:val="num" w:pos="0"/>
        </w:tabs>
        <w:ind w:left="425" w:hanging="425"/>
      </w:pPr>
      <w:rPr>
        <w:vertAlign w:val="baseline"/>
        <w:position w:val="0"/>
        <w:sz w:val="20"/>
        <w:sz w:val="20"/>
        <w:i w:val="false"/>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revisionView w:insDel="0" w:formatting="0"/>
  <w:trackRevisions/>
  <w:defaultTabStop w:val="408"/>
  <w:autoHyphenation w:val="true"/>
  <w:compat>
    <w:doNotExpandShiftReturn/>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imSun" w:cs="Times New Roman"/>
        <w:lang w:val="en-US" w:eastAsia="zh-CN"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uiPriority="0"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false"/>
      <w:bidi w:val="0"/>
      <w:spacing w:lineRule="atLeast" w:line="260" w:before="0" w:after="0"/>
      <w:jc w:val="both"/>
    </w:pPr>
    <w:rPr>
      <w:rFonts w:ascii="Palatino Linotype" w:hAnsi="Palatino Linotype" w:eastAsia="SimSun" w:cs="Times New Roman"/>
      <w:color w:val="000000"/>
      <w:kern w:val="0"/>
      <w:sz w:val="20"/>
      <w:szCs w:val="20"/>
      <w:lang w:val="en-US" w:eastAsia="zh-CN" w:bidi="ar-SA"/>
    </w:rPr>
  </w:style>
  <w:style w:type="character" w:styleId="DefaultParagraphFont" w:default="1">
    <w:name w:val="Default Paragraph Font"/>
    <w:uiPriority w:val="1"/>
    <w:semiHidden/>
    <w:unhideWhenUsed/>
    <w:qFormat/>
    <w:rPr/>
  </w:style>
  <w:style w:type="character" w:styleId="FuzeileZchn" w:customStyle="1">
    <w:name w:val="Fußzeile Zchn"/>
    <w:link w:val="Fuzeile"/>
    <w:uiPriority w:val="99"/>
    <w:qFormat/>
    <w:rPr>
      <w:rFonts w:ascii="Palatino Linotype" w:hAnsi="Palatino Linotype"/>
      <w:color w:val="000000"/>
      <w:szCs w:val="18"/>
    </w:rPr>
  </w:style>
  <w:style w:type="character" w:styleId="KopfzeileZchn" w:customStyle="1">
    <w:name w:val="Kopfzeile Zchn"/>
    <w:link w:val="Kopfzeile"/>
    <w:uiPriority w:val="99"/>
    <w:qFormat/>
    <w:rPr>
      <w:rFonts w:ascii="Palatino Linotype" w:hAnsi="Palatino Linotype"/>
      <w:color w:val="000000"/>
      <w:szCs w:val="18"/>
    </w:rPr>
  </w:style>
  <w:style w:type="character" w:styleId="SprechblasentextZchn" w:customStyle="1">
    <w:name w:val="Sprechblasentext Zchn"/>
    <w:link w:val="Sprechblasentext"/>
    <w:uiPriority w:val="99"/>
    <w:qFormat/>
    <w:rPr>
      <w:rFonts w:ascii="Palatino Linotype" w:hAnsi="Palatino Linotype" w:cs="Tahoma"/>
      <w:color w:val="000000"/>
      <w:szCs w:val="18"/>
    </w:rPr>
  </w:style>
  <w:style w:type="character" w:styleId="Linenumber">
    <w:name w:val="line number"/>
    <w:uiPriority w:val="99"/>
    <w:qFormat/>
    <w:rPr>
      <w:rFonts w:ascii="Palatino Linotype" w:hAnsi="Palatino Linotype"/>
      <w:sz w:val="16"/>
    </w:rPr>
  </w:style>
  <w:style w:type="character" w:styleId="InternetLink">
    <w:name w:val="Hyperlink"/>
    <w:uiPriority w:val="99"/>
    <w:rPr>
      <w:color w:val="0000FF"/>
      <w:u w:val="single"/>
    </w:rPr>
  </w:style>
  <w:style w:type="character" w:styleId="UnresolvedMention" w:customStyle="1">
    <w:name w:val="Unresolved Mention"/>
    <w:uiPriority w:val="99"/>
    <w:semiHidden/>
    <w:unhideWhenUsed/>
    <w:qFormat/>
    <w:rPr>
      <w:color w:val="605E5C"/>
      <w:shd w:fill="E1DFDD" w:val="clear"/>
    </w:rPr>
  </w:style>
  <w:style w:type="character" w:styleId="Appleconvertedspace" w:customStyle="1">
    <w:name w:val="apple-converted-space"/>
    <w:qFormat/>
    <w:rPr/>
  </w:style>
  <w:style w:type="character" w:styleId="TextkrperZchn" w:customStyle="1">
    <w:name w:val="Textkörper Zchn"/>
    <w:link w:val="Textkrper"/>
    <w:qFormat/>
    <w:rPr>
      <w:rFonts w:ascii="Palatino Linotype" w:hAnsi="Palatino Linotype"/>
      <w:color w:val="000000"/>
      <w:sz w:val="24"/>
      <w:lang w:eastAsia="de-DE"/>
    </w:rPr>
  </w:style>
  <w:style w:type="character" w:styleId="Annotationreference">
    <w:name w:val="annotation reference"/>
    <w:qFormat/>
    <w:rPr>
      <w:sz w:val="21"/>
      <w:szCs w:val="21"/>
    </w:rPr>
  </w:style>
  <w:style w:type="character" w:styleId="KommentartextZchn" w:customStyle="1">
    <w:name w:val="Kommentartext Zchn"/>
    <w:link w:val="Kommentartext"/>
    <w:qFormat/>
    <w:rPr>
      <w:rFonts w:ascii="Palatino Linotype" w:hAnsi="Palatino Linotype"/>
      <w:color w:val="000000"/>
    </w:rPr>
  </w:style>
  <w:style w:type="character" w:styleId="KommentarthemaZchn" w:customStyle="1">
    <w:name w:val="Kommentarthema Zchn"/>
    <w:link w:val="Kommentarthema"/>
    <w:qFormat/>
    <w:rPr>
      <w:rFonts w:ascii="Palatino Linotype" w:hAnsi="Palatino Linotype"/>
      <w:b/>
      <w:bCs/>
      <w:color w:val="000000"/>
    </w:rPr>
  </w:style>
  <w:style w:type="character" w:styleId="EndnoteCharacters">
    <w:name w:val="Endnote Characters"/>
    <w:qFormat/>
    <w:rPr>
      <w:vertAlign w:val="superscript"/>
    </w:rPr>
  </w:style>
  <w:style w:type="character" w:styleId="EndnoteAnchor">
    <w:name w:val="Endnote Anchor"/>
    <w:rPr>
      <w:vertAlign w:val="superscript"/>
    </w:rPr>
  </w:style>
  <w:style w:type="character" w:styleId="EndnotentextZchn" w:customStyle="1">
    <w:name w:val="Endnotentext Zchn"/>
    <w:link w:val="Endnotentext"/>
    <w:semiHidden/>
    <w:qFormat/>
    <w:rPr>
      <w:rFonts w:ascii="Palatino Linotype" w:hAnsi="Palatino Linotype"/>
      <w:color w:val="000000"/>
    </w:rPr>
  </w:style>
  <w:style w:type="character" w:styleId="VisitedInternetLink">
    <w:name w:val="FollowedHyperlink"/>
    <w:rPr>
      <w:color w:val="954F72"/>
      <w:u w:val="single"/>
    </w:rPr>
  </w:style>
  <w:style w:type="character" w:styleId="FunotentextZchn" w:customStyle="1">
    <w:name w:val="Fußnotentext Zchn"/>
    <w:link w:val="Funotentext"/>
    <w:semiHidden/>
    <w:qFormat/>
    <w:rPr>
      <w:rFonts w:ascii="Palatino Linotype" w:hAnsi="Palatino Linotype"/>
      <w:color w:val="000000"/>
    </w:rPr>
  </w:style>
  <w:style w:type="character" w:styleId="Pagenumber">
    <w:name w:val="page number"/>
    <w:qFormat/>
    <w:rPr/>
  </w:style>
  <w:style w:type="character" w:styleId="PlaceholderText">
    <w:name w:val="Placeholder Text"/>
    <w:uiPriority w:val="99"/>
    <w:semiHidden/>
    <w:qFormat/>
    <w:rPr>
      <w:color w:val="808080"/>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link w:val="TextkrperZchn"/>
    <w:pPr>
      <w:widowControl/>
      <w:suppressAutoHyphens w:val="true"/>
      <w:bidi w:val="0"/>
      <w:spacing w:lineRule="atLeast" w:line="340" w:before="0" w:after="120"/>
      <w:jc w:val="both"/>
    </w:pPr>
    <w:rPr>
      <w:rFonts w:ascii="Palatino Linotype" w:hAnsi="Palatino Linotype" w:eastAsia="SimSun" w:cs="Times New Roman"/>
      <w:color w:val="000000"/>
      <w:kern w:val="0"/>
      <w:sz w:val="24"/>
      <w:szCs w:val="20"/>
      <w:lang w:val="en-US" w:eastAsia="de-DE" w:bidi="ar-SA"/>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MDPI11articletype" w:customStyle="1">
    <w:name w:val="MDPI_1.1_article_type"/>
    <w:next w:val="Normal"/>
    <w:qFormat/>
    <w:pPr>
      <w:widowControl/>
      <w:suppressAutoHyphens w:val="true"/>
      <w:bidi w:val="0"/>
      <w:snapToGrid w:val="false"/>
      <w:spacing w:before="240" w:after="0"/>
      <w:jc w:val="left"/>
    </w:pPr>
    <w:rPr>
      <w:rFonts w:ascii="Palatino Linotype" w:hAnsi="Palatino Linotype" w:eastAsia="Times New Roman" w:cs="Times New Roman"/>
      <w:i/>
      <w:color w:val="000000"/>
      <w:kern w:val="0"/>
      <w:sz w:val="20"/>
      <w:szCs w:val="22"/>
      <w:lang w:val="en-US" w:eastAsia="de-DE" w:bidi="en-US"/>
    </w:rPr>
  </w:style>
  <w:style w:type="paragraph" w:styleId="MDPI12title" w:customStyle="1">
    <w:name w:val="MDPI_1.2_title"/>
    <w:next w:val="Normal"/>
    <w:qFormat/>
    <w:pPr>
      <w:widowControl/>
      <w:suppressAutoHyphens w:val="true"/>
      <w:bidi w:val="0"/>
      <w:snapToGrid w:val="false"/>
      <w:spacing w:lineRule="atLeast" w:line="240" w:before="0" w:after="240"/>
      <w:jc w:val="left"/>
    </w:pPr>
    <w:rPr>
      <w:rFonts w:ascii="Palatino Linotype" w:hAnsi="Palatino Linotype" w:eastAsia="Times New Roman" w:cs="Times New Roman"/>
      <w:b/>
      <w:color w:val="000000"/>
      <w:kern w:val="0"/>
      <w:sz w:val="36"/>
      <w:szCs w:val="20"/>
      <w:lang w:val="en-US" w:eastAsia="de-DE" w:bidi="en-US"/>
    </w:rPr>
  </w:style>
  <w:style w:type="paragraph" w:styleId="MDPI13authornames" w:customStyle="1">
    <w:name w:val="MDPI_1.3_authornames"/>
    <w:next w:val="Normal"/>
    <w:qFormat/>
    <w:pPr>
      <w:widowControl/>
      <w:suppressAutoHyphens w:val="true"/>
      <w:bidi w:val="0"/>
      <w:snapToGrid w:val="false"/>
      <w:spacing w:lineRule="atLeast" w:line="260" w:before="0" w:after="360"/>
      <w:jc w:val="left"/>
    </w:pPr>
    <w:rPr>
      <w:rFonts w:ascii="Palatino Linotype" w:hAnsi="Palatino Linotype" w:eastAsia="Times New Roman" w:cs="Times New Roman"/>
      <w:b/>
      <w:color w:val="000000"/>
      <w:kern w:val="0"/>
      <w:sz w:val="20"/>
      <w:szCs w:val="22"/>
      <w:lang w:val="en-US" w:eastAsia="de-DE" w:bidi="en-US"/>
    </w:rPr>
  </w:style>
  <w:style w:type="paragraph" w:styleId="MDPI14history" w:customStyle="1">
    <w:name w:val="MDPI_1.4_history"/>
    <w:basedOn w:val="Normal"/>
    <w:next w:val="Normal"/>
    <w:qFormat/>
    <w:pPr>
      <w:snapToGrid w:val="false"/>
      <w:spacing w:lineRule="atLeast" w:line="240"/>
      <w:ind w:right="113" w:hanging="0"/>
      <w:jc w:val="left"/>
    </w:pPr>
    <w:rPr>
      <w:rFonts w:eastAsia="Times New Roman"/>
      <w:sz w:val="14"/>
      <w:lang w:eastAsia="de-DE" w:bidi="en-US"/>
    </w:rPr>
  </w:style>
  <w:style w:type="paragraph" w:styleId="MDPI16affiliation" w:customStyle="1">
    <w:name w:val="MDPI_1.6_affiliation"/>
    <w:qFormat/>
    <w:pPr>
      <w:widowControl/>
      <w:suppressAutoHyphens w:val="true"/>
      <w:bidi w:val="0"/>
      <w:snapToGrid w:val="false"/>
      <w:spacing w:lineRule="atLeast" w:line="200" w:before="0" w:after="0"/>
      <w:ind w:left="2806" w:hanging="198"/>
      <w:jc w:val="left"/>
    </w:pPr>
    <w:rPr>
      <w:rFonts w:ascii="Palatino Linotype" w:hAnsi="Palatino Linotype" w:eastAsia="Times New Roman" w:cs="Times New Roman"/>
      <w:color w:val="000000"/>
      <w:kern w:val="0"/>
      <w:sz w:val="16"/>
      <w:szCs w:val="18"/>
      <w:lang w:val="en-US" w:eastAsia="de-DE" w:bidi="en-US"/>
    </w:rPr>
  </w:style>
  <w:style w:type="paragraph" w:styleId="MDPI17abstract" w:customStyle="1">
    <w:name w:val="MDPI_1.7_abstract"/>
    <w:next w:val="Normal"/>
    <w:qFormat/>
    <w:pPr>
      <w:widowControl/>
      <w:suppressAutoHyphens w:val="true"/>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val="en-US" w:eastAsia="de-DE" w:bidi="en-US"/>
    </w:rPr>
  </w:style>
  <w:style w:type="paragraph" w:styleId="MDPI18keywords" w:customStyle="1">
    <w:name w:val="MDPI_1.8_keywords"/>
    <w:next w:val="Normal"/>
    <w:qFormat/>
    <w:pPr>
      <w:widowControl/>
      <w:suppressAutoHyphens w:val="true"/>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val="en-US" w:eastAsia="de-DE" w:bidi="en-US"/>
    </w:rPr>
  </w:style>
  <w:style w:type="paragraph" w:styleId="MDPI19line" w:customStyle="1">
    <w:name w:val="MDPI_1.9_line"/>
    <w:qFormat/>
    <w:pPr>
      <w:widowControl/>
      <w:pBdr>
        <w:bottom w:val="single" w:sz="6" w:space="1" w:color="000000"/>
      </w:pBdr>
      <w:suppressAutoHyphens w:val="true"/>
      <w:bidi w:val="0"/>
      <w:snapToGrid w:val="false"/>
      <w:spacing w:lineRule="atLeast" w:line="260" w:before="0" w:after="480"/>
      <w:ind w:left="2608" w:hanging="0"/>
      <w:jc w:val="both"/>
    </w:pPr>
    <w:rPr>
      <w:rFonts w:ascii="Palatino Linotype" w:hAnsi="Palatino Linotype" w:eastAsia="Times New Roman" w:cs="Cordia New"/>
      <w:color w:val="000000"/>
      <w:kern w:val="0"/>
      <w:sz w:val="20"/>
      <w:szCs w:val="24"/>
      <w:lang w:val="en-US" w:eastAsia="de-DE" w:bidi="en-US"/>
    </w:rPr>
  </w:style>
  <w:style w:type="paragraph" w:styleId="HeaderandFooter">
    <w:name w:val="Header and Footer"/>
    <w:basedOn w:val="Normal"/>
    <w:qFormat/>
    <w:pPr/>
    <w:rPr/>
  </w:style>
  <w:style w:type="paragraph" w:styleId="Footer">
    <w:name w:val="Footer"/>
    <w:basedOn w:val="Normal"/>
    <w:link w:val="FuzeileZchn"/>
    <w:uiPriority w:val="99"/>
    <w:pPr>
      <w:suppressLineNumbers/>
      <w:tabs>
        <w:tab w:val="clear" w:pos="408"/>
        <w:tab w:val="center" w:pos="4153" w:leader="none"/>
        <w:tab w:val="right" w:pos="8306" w:leader="none"/>
      </w:tabs>
      <w:snapToGrid w:val="false"/>
      <w:spacing w:lineRule="atLeast" w:line="240"/>
    </w:pPr>
    <w:rPr>
      <w:szCs w:val="18"/>
    </w:rPr>
  </w:style>
  <w:style w:type="paragraph" w:styleId="Header">
    <w:name w:val="Header"/>
    <w:basedOn w:val="Normal"/>
    <w:link w:val="KopfzeileZchn"/>
    <w:uiPriority w:val="99"/>
    <w:pPr>
      <w:suppressLineNumbers/>
      <w:pBdr>
        <w:bottom w:val="single" w:sz="6" w:space="1" w:color="000000"/>
      </w:pBdr>
      <w:tabs>
        <w:tab w:val="clear" w:pos="408"/>
        <w:tab w:val="center" w:pos="4153" w:leader="none"/>
        <w:tab w:val="right" w:pos="8306" w:leader="none"/>
      </w:tabs>
      <w:snapToGrid w:val="false"/>
      <w:spacing w:lineRule="atLeast" w:line="240"/>
      <w:jc w:val="center"/>
    </w:pPr>
    <w:rPr>
      <w:szCs w:val="18"/>
    </w:rPr>
  </w:style>
  <w:style w:type="paragraph" w:styleId="MDPIheaderjournallogo" w:customStyle="1">
    <w:name w:val="MDPI_header_journal_logo"/>
    <w:qFormat/>
    <w:pPr>
      <w:widowControl/>
      <w:suppressAutoHyphens w:val="true"/>
      <w:bidi w:val="0"/>
      <w:snapToGrid w:val="false"/>
      <w:spacing w:lineRule="atLeast" w:line="260" w:before="0" w:after="0"/>
      <w:jc w:val="both"/>
    </w:pPr>
    <w:rPr>
      <w:rFonts w:ascii="Palatino Linotype" w:hAnsi="Palatino Linotype" w:eastAsia="Times New Roman" w:cs="Times New Roman"/>
      <w:i/>
      <w:color w:val="000000"/>
      <w:kern w:val="0"/>
      <w:sz w:val="24"/>
      <w:szCs w:val="22"/>
      <w:lang w:val="en-US" w:eastAsia="de-CH" w:bidi="ar-SA"/>
    </w:rPr>
  </w:style>
  <w:style w:type="paragraph" w:styleId="MDPI32textnoindent" w:customStyle="1">
    <w:name w:val="MDPI_3.2_text_no_indent"/>
    <w:basedOn w:val="MDPI31text"/>
    <w:qFormat/>
    <w:pPr>
      <w:ind w:hanging="0"/>
    </w:pPr>
    <w:rPr/>
  </w:style>
  <w:style w:type="paragraph" w:styleId="MDPI31text" w:customStyle="1">
    <w:name w:val="MDPI_3.1_text"/>
    <w:qFormat/>
    <w:pPr>
      <w:widowControl/>
      <w:suppressAutoHyphens w:val="true"/>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val="en-US" w:eastAsia="de-DE" w:bidi="en-US"/>
    </w:rPr>
  </w:style>
  <w:style w:type="paragraph" w:styleId="MDPI33textspaceafter" w:customStyle="1">
    <w:name w:val="MDPI_3.3_text_space_after"/>
    <w:qFormat/>
    <w:pPr>
      <w:widowControl/>
      <w:suppressAutoHyphens w:val="true"/>
      <w:bidi w:val="0"/>
      <w:snapToGrid w:val="false"/>
      <w:spacing w:lineRule="auto" w:line="228" w:before="0" w:after="24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35textbeforelist" w:customStyle="1">
    <w:name w:val="MDPI_3.5_text_before_list"/>
    <w:qFormat/>
    <w:pPr>
      <w:widowControl/>
      <w:suppressAutoHyphens w:val="true"/>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val="en-US" w:eastAsia="de-DE" w:bidi="en-US"/>
    </w:rPr>
  </w:style>
  <w:style w:type="paragraph" w:styleId="MDPI36textafterlist" w:customStyle="1">
    <w:name w:val="MDPI_3.6_text_after_list"/>
    <w:qFormat/>
    <w:pPr>
      <w:widowControl/>
      <w:suppressAutoHyphens w:val="true"/>
      <w:bidi w:val="0"/>
      <w:snapToGrid w:val="false"/>
      <w:spacing w:lineRule="auto" w:line="228" w:before="12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37itemize" w:customStyle="1">
    <w:name w:val="MDPI_3.7_itemize"/>
    <w:qFormat/>
    <w:pPr>
      <w:widowControl/>
      <w:numPr>
        <w:ilvl w:val="0"/>
        <w:numId w:val="3"/>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20"/>
      <w:szCs w:val="22"/>
      <w:lang w:val="en-US" w:eastAsia="de-DE" w:bidi="en-US"/>
    </w:rPr>
  </w:style>
  <w:style w:type="paragraph" w:styleId="MDPI38bullet" w:customStyle="1">
    <w:name w:val="MDPI_3.8_bullet"/>
    <w:qFormat/>
    <w:pPr>
      <w:widowControl/>
      <w:numPr>
        <w:ilvl w:val="0"/>
        <w:numId w:val="1"/>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20"/>
      <w:szCs w:val="22"/>
      <w:lang w:val="en-US" w:eastAsia="de-DE" w:bidi="en-US"/>
    </w:rPr>
  </w:style>
  <w:style w:type="paragraph" w:styleId="MDPI39equation" w:customStyle="1">
    <w:name w:val="MDPI_3.9_equation"/>
    <w:qFormat/>
    <w:pPr>
      <w:widowControl/>
      <w:suppressAutoHyphens w:val="true"/>
      <w:bidi w:val="0"/>
      <w:snapToGrid w:val="false"/>
      <w:spacing w:lineRule="atLeast" w:line="260" w:before="120" w:after="120"/>
      <w:ind w:left="709" w:hanging="0"/>
      <w:jc w:val="center"/>
    </w:pPr>
    <w:rPr>
      <w:rFonts w:ascii="Palatino Linotype" w:hAnsi="Palatino Linotype" w:eastAsia="Times New Roman" w:cs="Times New Roman"/>
      <w:color w:val="000000"/>
      <w:kern w:val="0"/>
      <w:sz w:val="20"/>
      <w:szCs w:val="22"/>
      <w:lang w:val="en-US" w:eastAsia="de-DE" w:bidi="en-US"/>
    </w:rPr>
  </w:style>
  <w:style w:type="paragraph" w:styleId="MDPI3aequationnumber" w:customStyle="1">
    <w:name w:val="MDPI_3.a_equation_number"/>
    <w:qFormat/>
    <w:pPr>
      <w:widowControl/>
      <w:suppressAutoHyphens w:val="true"/>
      <w:bidi w:val="0"/>
      <w:spacing w:before="120" w:after="120"/>
      <w:jc w:val="right"/>
    </w:pPr>
    <w:rPr>
      <w:rFonts w:ascii="Palatino Linotype" w:hAnsi="Palatino Linotype" w:eastAsia="Times New Roman" w:cs="Times New Roman"/>
      <w:color w:val="000000"/>
      <w:kern w:val="0"/>
      <w:sz w:val="20"/>
      <w:szCs w:val="22"/>
      <w:lang w:val="en-US" w:eastAsia="de-DE" w:bidi="en-US"/>
    </w:rPr>
  </w:style>
  <w:style w:type="paragraph" w:styleId="MDPI41tablecaption" w:customStyle="1">
    <w:name w:val="MDPI_4.1_table_caption"/>
    <w:qFormat/>
    <w:pPr>
      <w:widowControl/>
      <w:suppressAutoHyphens w:val="true"/>
      <w:bidi w:val="0"/>
      <w:snapToGrid w:val="false"/>
      <w:spacing w:lineRule="auto" w:line="228" w:before="240" w:after="120"/>
      <w:ind w:left="2608" w:hanging="0"/>
      <w:jc w:val="both"/>
    </w:pPr>
    <w:rPr>
      <w:rFonts w:ascii="Palatino Linotype" w:hAnsi="Palatino Linotype" w:eastAsia="Times New Roman" w:cs="Cordia New"/>
      <w:color w:val="000000"/>
      <w:kern w:val="0"/>
      <w:sz w:val="18"/>
      <w:szCs w:val="22"/>
      <w:lang w:val="en-US" w:eastAsia="de-DE" w:bidi="en-US"/>
    </w:rPr>
  </w:style>
  <w:style w:type="paragraph" w:styleId="MDPI42tablebody" w:customStyle="1">
    <w:name w:val="MDPI_4.2_table_body"/>
    <w:qFormat/>
    <w:pPr>
      <w:widowControl/>
      <w:suppressAutoHyphens w:val="true"/>
      <w:bidi w:val="0"/>
      <w:snapToGrid w:val="false"/>
      <w:spacing w:lineRule="atLeast" w:line="260" w:before="0" w:after="0"/>
      <w:jc w:val="center"/>
    </w:pPr>
    <w:rPr>
      <w:rFonts w:ascii="Palatino Linotype" w:hAnsi="Palatino Linotype" w:eastAsia="Times New Roman" w:cs="Times New Roman"/>
      <w:color w:val="000000"/>
      <w:kern w:val="0"/>
      <w:sz w:val="20"/>
      <w:szCs w:val="20"/>
      <w:lang w:val="en-US" w:eastAsia="de-DE" w:bidi="en-US"/>
    </w:rPr>
  </w:style>
  <w:style w:type="paragraph" w:styleId="MDPI43tablefooter" w:customStyle="1">
    <w:name w:val="MDPI_4.3_table_footer"/>
    <w:next w:val="MDPI31text"/>
    <w:qFormat/>
    <w:pPr>
      <w:widowControl/>
      <w:suppressAutoHyphens w:val="true"/>
      <w:bidi w:val="0"/>
      <w:snapToGrid w:val="false"/>
      <w:spacing w:lineRule="auto" w:line="228" w:before="0" w:after="0"/>
      <w:ind w:left="2608" w:hanging="0"/>
      <w:jc w:val="both"/>
    </w:pPr>
    <w:rPr>
      <w:rFonts w:ascii="Palatino Linotype" w:hAnsi="Palatino Linotype" w:eastAsia="Times New Roman" w:cs="Cordia New"/>
      <w:color w:val="000000"/>
      <w:kern w:val="0"/>
      <w:sz w:val="18"/>
      <w:szCs w:val="22"/>
      <w:lang w:val="en-US" w:eastAsia="de-DE" w:bidi="en-US"/>
    </w:rPr>
  </w:style>
  <w:style w:type="paragraph" w:styleId="MDPI51figurecaption" w:customStyle="1">
    <w:name w:val="MDPI_5.1_figure_caption"/>
    <w:qFormat/>
    <w:pPr>
      <w:widowControl/>
      <w:suppressAutoHyphens w:val="true"/>
      <w:bidi w:val="0"/>
      <w:snapToGrid w:val="false"/>
      <w:spacing w:lineRule="auto" w:line="228" w:before="120" w:after="240"/>
      <w:ind w:left="2608" w:hanging="0"/>
      <w:jc w:val="both"/>
    </w:pPr>
    <w:rPr>
      <w:rFonts w:ascii="Palatino Linotype" w:hAnsi="Palatino Linotype" w:eastAsia="Times New Roman" w:cs="Times New Roman"/>
      <w:color w:val="000000"/>
      <w:kern w:val="0"/>
      <w:sz w:val="18"/>
      <w:szCs w:val="20"/>
      <w:lang w:val="en-US" w:eastAsia="de-DE" w:bidi="en-US"/>
    </w:rPr>
  </w:style>
  <w:style w:type="paragraph" w:styleId="MDPI52figure" w:customStyle="1">
    <w:name w:val="MDPI_5.2_figure"/>
    <w:qFormat/>
    <w:pPr>
      <w:widowControl/>
      <w:suppressAutoHyphens w:val="true"/>
      <w:bidi w:val="0"/>
      <w:snapToGrid w:val="false"/>
      <w:spacing w:before="240" w:after="120"/>
      <w:jc w:val="center"/>
    </w:pPr>
    <w:rPr>
      <w:rFonts w:ascii="Palatino Linotype" w:hAnsi="Palatino Linotype" w:eastAsia="Times New Roman" w:cs="Times New Roman"/>
      <w:color w:val="000000"/>
      <w:kern w:val="0"/>
      <w:sz w:val="20"/>
      <w:szCs w:val="20"/>
      <w:lang w:val="en-US" w:eastAsia="de-DE" w:bidi="en-US"/>
    </w:rPr>
  </w:style>
  <w:style w:type="paragraph" w:styleId="MDPI23heading3" w:customStyle="1">
    <w:name w:val="MDPI_2.3_heading3"/>
    <w:qFormat/>
    <w:pPr>
      <w:widowControl/>
      <w:suppressAutoHyphens w:val="true"/>
      <w:bidi w:val="0"/>
      <w:snapToGrid w:val="false"/>
      <w:spacing w:lineRule="auto" w:line="228" w:before="60" w:after="60"/>
      <w:ind w:left="2608" w:hanging="0"/>
      <w:jc w:val="left"/>
      <w:outlineLvl w:val="2"/>
    </w:pPr>
    <w:rPr>
      <w:rFonts w:ascii="Palatino Linotype" w:hAnsi="Palatino Linotype" w:eastAsia="Times New Roman" w:cs="Times New Roman"/>
      <w:color w:val="000000"/>
      <w:kern w:val="0"/>
      <w:sz w:val="20"/>
      <w:szCs w:val="22"/>
      <w:lang w:val="en-US" w:eastAsia="de-DE" w:bidi="en-US"/>
    </w:rPr>
  </w:style>
  <w:style w:type="paragraph" w:styleId="MDPI21heading1" w:customStyle="1">
    <w:name w:val="MDPI_2.1_heading1"/>
    <w:qFormat/>
    <w:pPr>
      <w:widowControl/>
      <w:suppressAutoHyphens w:val="true"/>
      <w:bidi w:val="0"/>
      <w:snapToGrid w:val="false"/>
      <w:spacing w:lineRule="auto" w:line="228" w:before="240" w:after="60"/>
      <w:ind w:left="2608" w:hanging="0"/>
      <w:jc w:val="left"/>
      <w:outlineLvl w:val="0"/>
    </w:pPr>
    <w:rPr>
      <w:rFonts w:ascii="Palatino Linotype" w:hAnsi="Palatino Linotype" w:eastAsia="Times New Roman" w:cs="Times New Roman"/>
      <w:b/>
      <w:color w:val="000000"/>
      <w:kern w:val="0"/>
      <w:sz w:val="20"/>
      <w:szCs w:val="22"/>
      <w:lang w:val="en-US" w:eastAsia="de-DE" w:bidi="en-US"/>
    </w:rPr>
  </w:style>
  <w:style w:type="paragraph" w:styleId="MDPI22heading2" w:customStyle="1">
    <w:name w:val="MDPI_2.2_heading2"/>
    <w:qFormat/>
    <w:pPr>
      <w:widowControl/>
      <w:suppressAutoHyphens w:val="true"/>
      <w:bidi w:val="0"/>
      <w:snapToGrid w:val="false"/>
      <w:spacing w:lineRule="auto" w:line="228" w:before="60" w:after="60"/>
      <w:ind w:left="2608" w:hanging="0"/>
      <w:jc w:val="left"/>
      <w:outlineLvl w:val="1"/>
    </w:pPr>
    <w:rPr>
      <w:rFonts w:ascii="Palatino Linotype" w:hAnsi="Palatino Linotype" w:eastAsia="Times New Roman" w:cs="Times New Roman"/>
      <w:i/>
      <w:color w:val="000000"/>
      <w:kern w:val="0"/>
      <w:sz w:val="20"/>
      <w:szCs w:val="22"/>
      <w:lang w:val="en-US" w:eastAsia="de-DE" w:bidi="en-US"/>
    </w:rPr>
  </w:style>
  <w:style w:type="paragraph" w:styleId="MDPI71References" w:customStyle="1">
    <w:name w:val="MDPI_7.1_References"/>
    <w:qFormat/>
    <w:pPr>
      <w:widowControl/>
      <w:numPr>
        <w:ilvl w:val="0"/>
        <w:numId w:val="4"/>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18"/>
      <w:szCs w:val="20"/>
      <w:lang w:val="en-US" w:eastAsia="de-DE" w:bidi="en-US"/>
    </w:rPr>
  </w:style>
  <w:style w:type="paragraph" w:styleId="BalloonText">
    <w:name w:val="Balloon Text"/>
    <w:basedOn w:val="Normal"/>
    <w:link w:val="SprechblasentextZchn"/>
    <w:uiPriority w:val="99"/>
    <w:qFormat/>
    <w:pPr/>
    <w:rPr>
      <w:rFonts w:cs="Tahoma"/>
      <w:szCs w:val="18"/>
    </w:rPr>
  </w:style>
  <w:style w:type="paragraph" w:styleId="MDPI34textspacebefore" w:customStyle="1">
    <w:name w:val="MDPI_3.4_text_space_before"/>
    <w:qFormat/>
    <w:pPr>
      <w:widowControl/>
      <w:suppressAutoHyphens w:val="true"/>
      <w:bidi w:val="0"/>
      <w:snapToGrid w:val="false"/>
      <w:spacing w:lineRule="auto" w:line="228" w:before="24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81theorem" w:customStyle="1">
    <w:name w:val="MDPI_8.1_theorem"/>
    <w:qFormat/>
    <w:pPr>
      <w:widowControl/>
      <w:suppressAutoHyphens w:val="true"/>
      <w:bidi w:val="0"/>
      <w:snapToGrid w:val="false"/>
      <w:spacing w:lineRule="auto" w:line="228" w:before="0" w:after="0"/>
      <w:ind w:left="2608" w:hanging="0"/>
      <w:jc w:val="both"/>
    </w:pPr>
    <w:rPr>
      <w:rFonts w:ascii="Palatino Linotype" w:hAnsi="Palatino Linotype" w:eastAsia="Times New Roman" w:cs="Times New Roman"/>
      <w:i/>
      <w:color w:val="000000"/>
      <w:kern w:val="0"/>
      <w:sz w:val="20"/>
      <w:szCs w:val="22"/>
      <w:lang w:val="en-US" w:eastAsia="de-DE" w:bidi="en-US"/>
    </w:rPr>
  </w:style>
  <w:style w:type="paragraph" w:styleId="MDPI82proof" w:customStyle="1">
    <w:name w:val="MDPI_8.2_proof"/>
    <w:qFormat/>
    <w:pPr>
      <w:widowControl/>
      <w:suppressAutoHyphens w:val="true"/>
      <w:bidi w:val="0"/>
      <w:snapToGrid w:val="false"/>
      <w:spacing w:lineRule="auto" w:line="228" w:before="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61Citation" w:customStyle="1">
    <w:name w:val="MDPI_6.1_Citation"/>
    <w:qFormat/>
    <w:pPr>
      <w:widowControl/>
      <w:suppressAutoHyphens w:val="true"/>
      <w:bidi w:val="0"/>
      <w:snapToGrid w:val="false"/>
      <w:spacing w:lineRule="atLeast" w:line="240" w:before="0" w:after="0"/>
      <w:ind w:right="113" w:hanging="0"/>
      <w:jc w:val="left"/>
    </w:pPr>
    <w:rPr>
      <w:rFonts w:ascii="Palatino Linotype" w:hAnsi="Palatino Linotype" w:eastAsia="SimSun" w:cs="Cordia New"/>
      <w:color w:val="auto"/>
      <w:kern w:val="0"/>
      <w:sz w:val="14"/>
      <w:szCs w:val="22"/>
      <w:lang w:val="en-US" w:eastAsia="zh-CN" w:bidi="ar-SA"/>
    </w:rPr>
  </w:style>
  <w:style w:type="paragraph" w:styleId="MDPI62BackMatter" w:customStyle="1">
    <w:name w:val="MDPI_6.2_BackMatter"/>
    <w:qFormat/>
    <w:pPr>
      <w:widowControl/>
      <w:suppressAutoHyphens w:val="true"/>
      <w:bidi w:val="0"/>
      <w:snapToGrid w:val="false"/>
      <w:spacing w:lineRule="auto" w:line="228" w:before="0" w:after="120"/>
      <w:ind w:left="2608" w:hanging="0"/>
      <w:jc w:val="both"/>
    </w:pPr>
    <w:rPr>
      <w:rFonts w:ascii="Palatino Linotype" w:hAnsi="Palatino Linotype" w:eastAsia="Times New Roman" w:cs="Times New Roman"/>
      <w:color w:val="000000"/>
      <w:kern w:val="0"/>
      <w:sz w:val="18"/>
      <w:szCs w:val="20"/>
      <w:lang w:val="en-US" w:eastAsia="en-US" w:bidi="en-US"/>
    </w:rPr>
  </w:style>
  <w:style w:type="paragraph" w:styleId="MDPI63Notes" w:customStyle="1">
    <w:name w:val="MDPI_6.3_Notes"/>
    <w:qFormat/>
    <w:pPr>
      <w:widowControl/>
      <w:suppressAutoHyphens w:val="true"/>
      <w:bidi w:val="0"/>
      <w:snapToGrid w:val="false"/>
      <w:spacing w:lineRule="auto" w:line="228" w:before="240" w:after="0"/>
      <w:jc w:val="both"/>
    </w:pPr>
    <w:rPr>
      <w:rFonts w:ascii="Palatino Linotype" w:hAnsi="Palatino Linotype" w:eastAsia="SimSun" w:cs="Times New Roman"/>
      <w:color w:val="000000"/>
      <w:kern w:val="0"/>
      <w:sz w:val="18"/>
      <w:szCs w:val="20"/>
      <w:lang w:val="en-US" w:eastAsia="en-US" w:bidi="en-US"/>
    </w:rPr>
  </w:style>
  <w:style w:type="paragraph" w:styleId="MDPI15academiceditor" w:customStyle="1">
    <w:name w:val="MDPI_1.5_academic_editor"/>
    <w:qFormat/>
    <w:pPr>
      <w:widowControl/>
      <w:suppressAutoHyphens w:val="true"/>
      <w:bidi w:val="0"/>
      <w:snapToGrid w:val="false"/>
      <w:spacing w:lineRule="atLeast" w:line="240" w:before="120" w:after="0"/>
      <w:ind w:right="113" w:hanging="0"/>
      <w:jc w:val="left"/>
    </w:pPr>
    <w:rPr>
      <w:rFonts w:ascii="Palatino Linotype" w:hAnsi="Palatino Linotype" w:eastAsia="Times New Roman" w:cs="Times New Roman"/>
      <w:color w:val="000000"/>
      <w:kern w:val="0"/>
      <w:sz w:val="14"/>
      <w:szCs w:val="22"/>
      <w:lang w:val="en-US" w:eastAsia="de-DE" w:bidi="en-US"/>
    </w:rPr>
  </w:style>
  <w:style w:type="paragraph" w:styleId="MDPI19classification" w:customStyle="1">
    <w:name w:val="MDPI_1.9_classification"/>
    <w:qFormat/>
    <w:pPr>
      <w:widowControl/>
      <w:suppressAutoHyphens w:val="true"/>
      <w:bidi w:val="0"/>
      <w:spacing w:lineRule="atLeast" w:line="260" w:before="240" w:after="0"/>
      <w:ind w:left="113" w:hanging="0"/>
      <w:jc w:val="both"/>
    </w:pPr>
    <w:rPr>
      <w:rFonts w:ascii="Palatino Linotype" w:hAnsi="Palatino Linotype" w:eastAsia="Times New Roman" w:cs="Times New Roman"/>
      <w:b/>
      <w:color w:val="000000"/>
      <w:kern w:val="0"/>
      <w:sz w:val="20"/>
      <w:szCs w:val="22"/>
      <w:lang w:val="en-US" w:eastAsia="de-DE" w:bidi="en-US"/>
    </w:rPr>
  </w:style>
  <w:style w:type="paragraph" w:styleId="MDPI411onetablecaption" w:customStyle="1">
    <w:name w:val="MDPI_4.1.1_one_table_caption"/>
    <w:qFormat/>
    <w:pPr>
      <w:widowControl/>
      <w:suppressAutoHyphens w:val="true"/>
      <w:bidi w:val="0"/>
      <w:snapToGrid w:val="false"/>
      <w:spacing w:lineRule="atLeast" w:line="260" w:before="240" w:after="120"/>
      <w:jc w:val="center"/>
    </w:pPr>
    <w:rPr>
      <w:rFonts w:ascii="Palatino Linotype" w:hAnsi="Palatino Linotype" w:eastAsia="SimSun" w:cs="Cordia New"/>
      <w:color w:val="000000"/>
      <w:kern w:val="0"/>
      <w:sz w:val="18"/>
      <w:szCs w:val="22"/>
      <w:lang w:val="en-US" w:eastAsia="zh-CN" w:bidi="en-US"/>
    </w:rPr>
  </w:style>
  <w:style w:type="paragraph" w:styleId="MDPI511onefigurecaption" w:customStyle="1">
    <w:name w:val="MDPI_5.1.1_one_figure_caption"/>
    <w:qFormat/>
    <w:pPr>
      <w:widowControl/>
      <w:suppressAutoHyphens w:val="true"/>
      <w:bidi w:val="0"/>
      <w:snapToGrid w:val="false"/>
      <w:spacing w:lineRule="atLeast" w:line="260" w:before="240" w:after="120"/>
      <w:jc w:val="center"/>
    </w:pPr>
    <w:rPr>
      <w:rFonts w:ascii="Palatino Linotype" w:hAnsi="Palatino Linotype" w:eastAsia="SimSun" w:cs="Times New Roman"/>
      <w:color w:val="000000"/>
      <w:kern w:val="0"/>
      <w:sz w:val="18"/>
      <w:szCs w:val="20"/>
      <w:lang w:val="en-US" w:eastAsia="zh-CN" w:bidi="en-US"/>
    </w:rPr>
  </w:style>
  <w:style w:type="paragraph" w:styleId="MDPI72Copyright" w:customStyle="1">
    <w:name w:val="MDPI_7.2_Copyright"/>
    <w:qFormat/>
    <w:pPr>
      <w:widowControl/>
      <w:suppressAutoHyphens w:val="true"/>
      <w:bidi w:val="0"/>
      <w:snapToGrid w:val="false"/>
      <w:spacing w:lineRule="atLeast" w:line="240" w:before="60" w:after="0"/>
      <w:ind w:right="113" w:hanging="0"/>
      <w:jc w:val="both"/>
    </w:pPr>
    <w:rPr>
      <w:rFonts w:ascii="Palatino Linotype" w:hAnsi="Palatino Linotype" w:eastAsia="Times New Roman" w:cs="Times New Roman"/>
      <w:color w:val="000000"/>
      <w:kern w:val="0"/>
      <w:sz w:val="14"/>
      <w:szCs w:val="20"/>
      <w:lang w:val="en-GB" w:eastAsia="en-GB" w:bidi="ar-SA"/>
    </w:rPr>
  </w:style>
  <w:style w:type="paragraph" w:styleId="MDPI73CopyrightImage" w:customStyle="1">
    <w:name w:val="MDPI_7.3_CopyrightImage"/>
    <w:qFormat/>
    <w:pPr>
      <w:widowControl/>
      <w:suppressAutoHyphens w:val="true"/>
      <w:bidi w:val="0"/>
      <w:snapToGrid w:val="false"/>
      <w:spacing w:lineRule="atLeast" w:line="260" w:before="0" w:after="100"/>
      <w:jc w:val="right"/>
    </w:pPr>
    <w:rPr>
      <w:rFonts w:ascii="Palatino Linotype" w:hAnsi="Palatino Linotype" w:eastAsia="Times New Roman" w:cs="Times New Roman"/>
      <w:color w:val="000000"/>
      <w:kern w:val="0"/>
      <w:sz w:val="20"/>
      <w:szCs w:val="20"/>
      <w:lang w:val="en-US" w:eastAsia="de-CH" w:bidi="ar-SA"/>
    </w:rPr>
  </w:style>
  <w:style w:type="paragraph" w:styleId="MDPIequationFram" w:customStyle="1">
    <w:name w:val="MDPI_equationFram"/>
    <w:qFormat/>
    <w:pPr>
      <w:widowControl/>
      <w:suppressAutoHyphens w:val="true"/>
      <w:bidi w:val="0"/>
      <w:snapToGrid w:val="false"/>
      <w:spacing w:before="120" w:after="120"/>
      <w:jc w:val="center"/>
    </w:pPr>
    <w:rPr>
      <w:rFonts w:ascii="Palatino Linotype" w:hAnsi="Palatino Linotype" w:eastAsia="Times New Roman" w:cs="Times New Roman"/>
      <w:color w:val="000000"/>
      <w:kern w:val="0"/>
      <w:sz w:val="20"/>
      <w:szCs w:val="22"/>
      <w:lang w:val="en-US" w:eastAsia="de-DE" w:bidi="en-US"/>
    </w:rPr>
  </w:style>
  <w:style w:type="paragraph" w:styleId="MDPIfooter" w:customStyle="1">
    <w:name w:val="MDPI_footer"/>
    <w:qFormat/>
    <w:pPr>
      <w:widowControl/>
      <w:suppressAutoHyphens w:val="true"/>
      <w:bidi w:val="0"/>
      <w:snapToGrid w:val="false"/>
      <w:spacing w:lineRule="atLeast" w:line="260" w:before="120" w:after="0"/>
      <w:jc w:val="center"/>
    </w:pPr>
    <w:rPr>
      <w:rFonts w:ascii="Palatino Linotype" w:hAnsi="Palatino Linotype" w:eastAsia="Times New Roman" w:cs="Times New Roman"/>
      <w:color w:val="000000"/>
      <w:kern w:val="0"/>
      <w:sz w:val="20"/>
      <w:szCs w:val="20"/>
      <w:lang w:val="en-US" w:eastAsia="de-DE" w:bidi="ar-SA"/>
    </w:rPr>
  </w:style>
  <w:style w:type="paragraph" w:styleId="MDPIfooterfirstpage" w:customStyle="1">
    <w:name w:val="MDPI_footer_firstpage"/>
    <w:qFormat/>
    <w:pPr>
      <w:widowControl/>
      <w:tabs>
        <w:tab w:val="clear" w:pos="408"/>
        <w:tab w:val="right" w:pos="8845" w:leader="none"/>
      </w:tabs>
      <w:suppressAutoHyphens w:val="true"/>
      <w:bidi w:val="0"/>
      <w:spacing w:lineRule="exact" w:line="160" w:before="0" w:after="0"/>
      <w:jc w:val="left"/>
    </w:pPr>
    <w:rPr>
      <w:rFonts w:ascii="Palatino Linotype" w:hAnsi="Palatino Linotype" w:eastAsia="Times New Roman" w:cs="Times New Roman"/>
      <w:color w:val="000000"/>
      <w:kern w:val="0"/>
      <w:sz w:val="16"/>
      <w:szCs w:val="20"/>
      <w:lang w:val="en-US" w:eastAsia="de-DE" w:bidi="ar-SA"/>
    </w:rPr>
  </w:style>
  <w:style w:type="paragraph" w:styleId="MDPIheader" w:customStyle="1">
    <w:name w:val="MDPI_header"/>
    <w:qFormat/>
    <w:pPr>
      <w:widowControl/>
      <w:suppressAutoHyphens w:val="true"/>
      <w:bidi w:val="0"/>
      <w:snapToGrid w:val="false"/>
      <w:spacing w:lineRule="atLeast" w:line="260" w:before="0" w:after="240"/>
      <w:jc w:val="both"/>
    </w:pPr>
    <w:rPr>
      <w:rFonts w:ascii="Palatino Linotype" w:hAnsi="Palatino Linotype" w:eastAsia="Times New Roman" w:cs="Times New Roman"/>
      <w:iCs/>
      <w:color w:val="000000"/>
      <w:kern w:val="0"/>
      <w:sz w:val="16"/>
      <w:szCs w:val="20"/>
      <w:lang w:val="en-US" w:eastAsia="de-DE" w:bidi="ar-SA"/>
    </w:rPr>
  </w:style>
  <w:style w:type="paragraph" w:styleId="MDPIheadercitation" w:customStyle="1">
    <w:name w:val="MDPI_header_citation"/>
    <w:qFormat/>
    <w:pPr>
      <w:widowControl/>
      <w:suppressAutoHyphens w:val="true"/>
      <w:bidi w:val="0"/>
      <w:spacing w:before="0" w:after="240"/>
      <w:jc w:val="left"/>
    </w:pPr>
    <w:rPr>
      <w:rFonts w:ascii="Palatino Linotype" w:hAnsi="Palatino Linotype" w:eastAsia="Times New Roman" w:cs="Times New Roman"/>
      <w:color w:val="000000"/>
      <w:kern w:val="0"/>
      <w:sz w:val="18"/>
      <w:szCs w:val="20"/>
      <w:lang w:val="en-US" w:eastAsia="de-DE" w:bidi="en-US"/>
    </w:rPr>
  </w:style>
  <w:style w:type="paragraph" w:styleId="MDPIheadermdpilogo" w:customStyle="1">
    <w:name w:val="MDPI_header_mdpi_logo"/>
    <w:qFormat/>
    <w:pPr>
      <w:widowControl/>
      <w:suppressAutoHyphens w:val="true"/>
      <w:bidi w:val="0"/>
      <w:snapToGrid w:val="false"/>
      <w:spacing w:lineRule="atLeast" w:line="260" w:before="0" w:after="0"/>
      <w:jc w:val="right"/>
    </w:pPr>
    <w:rPr>
      <w:rFonts w:ascii="Palatino Linotype" w:hAnsi="Palatino Linotype" w:eastAsia="Times New Roman" w:cs="Times New Roman"/>
      <w:color w:val="000000"/>
      <w:kern w:val="0"/>
      <w:sz w:val="24"/>
      <w:szCs w:val="22"/>
      <w:lang w:val="en-US" w:eastAsia="de-CH" w:bidi="ar-SA"/>
    </w:rPr>
  </w:style>
  <w:style w:type="paragraph" w:styleId="MDPItext" w:customStyle="1">
    <w:name w:val="MDPI_text"/>
    <w:qFormat/>
    <w:pPr>
      <w:widowControl/>
      <w:suppressAutoHyphens w:val="true"/>
      <w:bidi w:val="0"/>
      <w:spacing w:lineRule="atLeast" w:line="260" w:before="0" w:after="0"/>
      <w:ind w:left="425" w:right="425" w:firstLine="284"/>
      <w:jc w:val="both"/>
    </w:pPr>
    <w:rPr>
      <w:rFonts w:ascii="Times New Roman" w:hAnsi="Times New Roman" w:eastAsia="Times New Roman" w:cs="Times New Roman"/>
      <w:color w:val="000000"/>
      <w:kern w:val="0"/>
      <w:sz w:val="22"/>
      <w:szCs w:val="22"/>
      <w:lang w:val="en-US" w:eastAsia="de-DE" w:bidi="en-US"/>
    </w:rPr>
  </w:style>
  <w:style w:type="paragraph" w:styleId="MDPItitle" w:customStyle="1">
    <w:name w:val="MDPI_title"/>
    <w:qFormat/>
    <w:pPr>
      <w:widowControl/>
      <w:suppressAutoHyphens w:val="true"/>
      <w:bidi w:val="0"/>
      <w:snapToGrid w:val="false"/>
      <w:spacing w:lineRule="atLeast" w:line="260" w:before="0" w:after="240"/>
      <w:jc w:val="both"/>
    </w:pPr>
    <w:rPr>
      <w:rFonts w:ascii="Palatino Linotype" w:hAnsi="Palatino Linotype" w:eastAsia="Times New Roman" w:cs="Times New Roman"/>
      <w:b/>
      <w:color w:val="000000"/>
      <w:kern w:val="0"/>
      <w:sz w:val="36"/>
      <w:szCs w:val="20"/>
      <w:lang w:val="en-US" w:eastAsia="de-DE" w:bidi="en-US"/>
    </w:rPr>
  </w:style>
  <w:style w:type="paragraph" w:styleId="Bibliography">
    <w:name w:val="Bibliography"/>
    <w:basedOn w:val="Normal"/>
    <w:next w:val="Normal"/>
    <w:uiPriority w:val="37"/>
    <w:semiHidden/>
    <w:unhideWhenUsed/>
    <w:qFormat/>
    <w:pPr/>
    <w:rPr/>
  </w:style>
  <w:style w:type="paragraph" w:styleId="Annotationtext">
    <w:name w:val="annotation text"/>
    <w:basedOn w:val="Normal"/>
    <w:link w:val="KommentartextZchn"/>
    <w:qFormat/>
    <w:pPr/>
    <w:rPr/>
  </w:style>
  <w:style w:type="paragraph" w:styleId="Annotationsubject">
    <w:name w:val="annotation subject"/>
    <w:basedOn w:val="Annotationtext"/>
    <w:next w:val="Annotationtext"/>
    <w:link w:val="KommentarthemaZchn"/>
    <w:qFormat/>
    <w:pPr/>
    <w:rPr>
      <w:b/>
      <w:bCs/>
    </w:rPr>
  </w:style>
  <w:style w:type="paragraph" w:styleId="Endnote">
    <w:name w:val="Endnote Text"/>
    <w:basedOn w:val="Normal"/>
    <w:link w:val="EndnotentextZchn"/>
    <w:semiHidden/>
    <w:unhideWhenUsed/>
    <w:pPr>
      <w:spacing w:lineRule="auto" w:line="240"/>
    </w:pPr>
    <w:rPr/>
  </w:style>
  <w:style w:type="paragraph" w:styleId="Footnote">
    <w:name w:val="Footnote Text"/>
    <w:basedOn w:val="Normal"/>
    <w:link w:val="FunotentextZchn"/>
    <w:semiHidden/>
    <w:unhideWhenUsed/>
    <w:pPr>
      <w:spacing w:lineRule="auto" w:line="240"/>
    </w:pPr>
    <w:rPr/>
  </w:style>
  <w:style w:type="paragraph" w:styleId="NormalWeb">
    <w:name w:val="Normal (Web)"/>
    <w:basedOn w:val="Normal"/>
    <w:uiPriority w:val="99"/>
    <w:qFormat/>
    <w:pPr/>
    <w:rPr>
      <w:szCs w:val="24"/>
    </w:rPr>
  </w:style>
  <w:style w:type="paragraph" w:styleId="MsoFootnoteText" w:customStyle="1">
    <w:name w:val="MsoFootnoteText"/>
    <w:basedOn w:val="NormalWeb"/>
    <w:qFormat/>
    <w:pPr/>
    <w:rPr>
      <w:rFonts w:ascii="Times New Roman" w:hAnsi="Times New Roman"/>
    </w:rPr>
  </w:style>
  <w:style w:type="paragraph" w:styleId="MDPI71FootNotes" w:customStyle="1">
    <w:name w:val="MDPI_7.1_FootNotes"/>
    <w:qFormat/>
    <w:pPr>
      <w:widowControl/>
      <w:numPr>
        <w:ilvl w:val="0"/>
        <w:numId w:val="2"/>
      </w:numPr>
      <w:suppressAutoHyphens w:val="true"/>
      <w:bidi w:val="0"/>
      <w:snapToGrid w:val="false"/>
      <w:spacing w:lineRule="auto" w:line="228" w:before="0" w:after="0"/>
      <w:jc w:val="left"/>
    </w:pPr>
    <w:rPr>
      <w:rFonts w:ascii="Palatino Linotype" w:hAnsi="Palatino Linotype" w:eastAsia="等线" w:cs="Times New Roman" w:eastAsiaTheme="minorEastAsia"/>
      <w:color w:val="000000"/>
      <w:kern w:val="0"/>
      <w:sz w:val="18"/>
      <w:szCs w:val="20"/>
      <w:lang w:val="en-US" w:eastAsia="zh-CN" w:bidi="ar-SA"/>
    </w:rPr>
  </w:style>
  <w:style w:type="paragraph" w:styleId="TableCaption" w:customStyle="1">
    <w:name w:val="Table Caption"/>
    <w:basedOn w:val="Caption1"/>
    <w:qFormat/>
    <w:pPr>
      <w:keepNext w:val="true"/>
      <w:suppressAutoHyphens w:val="true"/>
      <w:spacing w:before="0" w:after="120"/>
      <w:jc w:val="left"/>
    </w:pPr>
    <w:rPr>
      <w:rFonts w:ascii="Calibri" w:hAnsi="Calibri" w:eastAsia="Calibri" w:cs="Arial" w:asciiTheme="minorHAnsi" w:cstheme="minorBidi" w:eastAsiaTheme="minorHAnsi" w:hAnsiTheme="minorHAnsi"/>
      <w:iCs w:val="false"/>
      <w:color w:val="auto"/>
      <w:sz w:val="24"/>
      <w:szCs w:val="24"/>
      <w:lang w:eastAsia="en-US"/>
    </w:rPr>
  </w:style>
  <w:style w:type="paragraph" w:styleId="Caption1">
    <w:name w:val="caption"/>
    <w:basedOn w:val="Normal"/>
    <w:next w:val="Normal"/>
    <w:uiPriority w:val="35"/>
    <w:semiHidden/>
    <w:unhideWhenUsed/>
    <w:qFormat/>
    <w:pPr>
      <w:spacing w:lineRule="auto" w:line="240" w:before="0" w:after="200"/>
    </w:pPr>
    <w:rPr>
      <w:i/>
      <w:iCs/>
      <w:color w:val="44546A" w:themeColor="text2"/>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 w:type="table" w:customStyle="1" w:styleId="Mdeck5tablebodythreelines">
    <w:name w:val="M_deck_5_table_body_three_lines"/>
    <w:basedOn w:val="NormaleTabelle"/>
    <w:uiPriority w:val="99"/>
    <w:pPr>
      <w:snapToGrid w:val="0"/>
      <w:spacing w:line="300" w:lineRule="exact"/>
      <w:jc w:val="center"/>
    </w:pPr>
    <w:rPr>
      <w:lang w:val="de-DE" w:eastAsia="de-DE"/>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rPr>
      <w:tblPr/>
      <w:tcPr>
        <w:tcBorders>
          <w:top w:val="single" w:color="auto" w:sz="8" w:space="0"/>
          <w:left w:val="nil"/>
          <w:bottom w:val="single" w:color="auto" w:sz="4" w:space="0"/>
          <w:right w:val="nil"/>
          <w:insideH w:val="nil"/>
          <w:insideV w:val="nil"/>
          <w:tl2br w:val="nil"/>
          <w:tr2bl w:val="nil"/>
        </w:tcBorders>
      </w:tcPr>
    </w:tblStylePr>
  </w:style>
  <w:style w:type="table" w:styleId="Tabellenraster">
    <w:name w:val="Table Grid"/>
    <w:basedOn w:val="NormaleTabelle"/>
    <w:uiPriority w:val="59"/>
    <w:pPr>
      <w:spacing w:line="260" w:lineRule="atLeast"/>
      <w:jc w:val="both"/>
    </w:pPr>
    <w:rPr>
      <w:color w:val="00000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
    <w:name w:val="MDPI_4.1_three_line_table"/>
    <w:basedOn w:val="NormaleTabelle"/>
    <w:uiPriority w:val="99"/>
    <w:pPr>
      <w:snapToGrid w:val="0"/>
      <w:jc w:val="center"/>
    </w:pPr>
    <w:rPr>
      <w:color w:val="000000"/>
    </w:rPr>
    <w:tblPr>
      <w:tblBorders>
        <w:top w:val="single" w:color="auto" w:sz="8" w:space="0"/>
        <w:bottom w:val="single" w:color="auto" w:sz="8" w:space="0"/>
      </w:tblBorders>
    </w:tblPr>
    <w:tcPr>
      <w:vAlign w:val="center"/>
    </w:tcPr>
    <w:tblStylePr w:type="firstRow">
      <w:rPr>
        <w:b/>
        <w:i w:val="0"/>
        <w:sz w:val="20"/>
      </w:rPr>
      <w:tblPr/>
      <w:tcPr>
        <w:tcBorders>
          <w:bottom w:val="single" w:color="auto" w:sz="4" w:space="0"/>
        </w:tcBorders>
      </w:tcPr>
    </w:tblStylePr>
  </w:style>
  <w:style w:type="table" w:styleId="EinfacheTabelle4">
    <w:name w:val="Plain Table 4"/>
    <w:basedOn w:val="NormaleTabelle"/>
    <w:uiPriority w:val="44"/>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NormaleTabelle"/>
    <w:uiPriority w:val="99"/>
    <w:rPr>
      <w:lang w:val="en-CA" w:eastAsia="en-US"/>
      <w:color w:val="000000"/>
    </w:rPr>
    <w:tblPr>
      <w:tblCellMar>
        <w:left w:w="0" w:type="dxa"/>
        <w:right w:w="0" w:type="dxa"/>
      </w:tblCellMar>
    </w:tblPr>
  </w:style>
  <w:style w:type="table" w:customStyle="1" w:styleId="Tabellenraster14">
    <w:name w:val="Tabellenraster14"/>
    <w:basedOn w:val="NormaleTabelle"/>
    <w:uiPriority w:val="59"/>
    <w:rPr>
      <w:rFonts w:asciiTheme="minorHAnsi" w:hAnsiTheme="minorHAnsi" w:cstheme="minorBidi"/>
      <w:lang w:val="de-DE"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ellenraster15">
    <w:name w:val="Tabellenraster15"/>
    <w:basedOn w:val="NormaleTabelle"/>
    <w:uiPriority w:val="59"/>
    <w:rPr>
      <w:rFonts w:asciiTheme="minorHAnsi" w:hAnsiTheme="minorHAnsi" w:cstheme="minorBidi"/>
      <w:lang w:val="de-DE"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
    <w:name w:val="Table"/>
    <w:semiHidden/>
    <w:unhideWhenUsed/>
    <w:qFormat/>
    <w:rPr>
      <w:rFonts w:asciiTheme="minorHAnsi" w:hAnsiTheme="minorHAnsi" w:eastAsiaTheme="minorHAnsi" w:cstheme="minorBidi"/>
      <w:lang w:eastAsia="en-US"/>
      <w:sz w:val="24"/>
      <w:szCs w:val="24"/>
    </w:rPr>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img.mdpi.org/data/contributor-role-instruction.pdf" TargetMode="External"/><Relationship Id="rId7" Type="http://schemas.openxmlformats.org/officeDocument/2006/relationships/hyperlink" Target="https://cran.r-project.org/web/packages/kernelshap/index.html" TargetMode="Externa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comments" Target="comments.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_rels/header2.xml.rels><?xml version="1.0" encoding="UTF-8"?>
<Relationships xmlns="http://schemas.openxmlformats.org/package/2006/relationships"><Relationship Id="rId1" Type="http://schemas.openxmlformats.org/officeDocument/2006/relationships/image" Target="media/image5.png"/><Relationship Id="rId2" Type="http://schemas.openxmlformats.org/officeDocument/2006/relationships/image" Target="media/image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diagnostics-template (3)</Template>
  <TotalTime>3842</TotalTime>
  <Application>LibreOffice/7.0.5.2$Windows_X86_64 LibreOffice_project/64390860c6cd0aca4beafafcfd84613dd9dfb63a</Application>
  <AppVersion>15.0000</AppVersion>
  <Pages>18</Pages>
  <Words>5306</Words>
  <Characters>31745</Characters>
  <CharactersWithSpaces>36783</CharactersWithSpaces>
  <Paragraphs>310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2024-05-21T15:08:00Z</dcterms:created>
  <dc:creator>chris</dc:creator>
  <dc:description/>
  <dc:language>en-US</dc:language>
  <cp:lastModifiedBy/>
  <dcterms:modified xsi:type="dcterms:W3CDTF">2025-01-18T22:46:15Z</dcterms:modified>
  <cp:revision>85</cp:revision>
  <dc:subject/>
  <dc:title>Type of the Paper (Article</dc:title>
</cp:coreProperties>
</file>

<file path=docProps/custom.xml><?xml version="1.0" encoding="utf-8"?>
<Properties xmlns="http://schemas.openxmlformats.org/officeDocument/2006/custom-properties" xmlns:vt="http://schemas.openxmlformats.org/officeDocument/2006/docPropsVTypes"/>
</file>